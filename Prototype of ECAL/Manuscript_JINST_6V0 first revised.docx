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BDB90D" w14:textId="1AA1872B" w:rsidR="00BA5856" w:rsidRPr="003C42A6" w:rsidRDefault="00852A08" w:rsidP="00852A08">
      <w:pPr>
        <w:pStyle w:val="a5"/>
        <w:rPr>
          <w:color w:val="auto"/>
        </w:rPr>
      </w:pPr>
      <w:r w:rsidRPr="003C42A6">
        <w:rPr>
          <w:color w:val="auto"/>
        </w:rPr>
        <w:t>Readout Electronics of Silicon PIN Diode Arrays for CEPC ECAL – A Preliminary Study on Prototype System</w:t>
      </w:r>
    </w:p>
    <w:p w14:paraId="5B711B09" w14:textId="622E4173" w:rsidR="00955839" w:rsidRPr="003C42A6" w:rsidRDefault="00B74980" w:rsidP="00955839">
      <w:pPr>
        <w:pStyle w:val="Author"/>
        <w:rPr>
          <w:vertAlign w:val="superscript"/>
          <w:lang w:val="pl-PL"/>
        </w:rPr>
      </w:pPr>
      <w:r w:rsidRPr="003C42A6">
        <w:rPr>
          <w:lang w:val="sv-SE"/>
        </w:rPr>
        <w:t>S.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Ma</w:t>
      </w:r>
      <w:r w:rsidR="005D33E6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S.</w:t>
      </w:r>
      <w:r w:rsidR="0005036B" w:rsidRPr="003C42A6">
        <w:rPr>
          <w:lang w:val="sv-SE"/>
        </w:rPr>
        <w:t xml:space="preserve"> </w:t>
      </w:r>
      <w:r w:rsidRPr="003C42A6">
        <w:rPr>
          <w:lang w:val="sv-SE"/>
        </w:rPr>
        <w:t>Liu</w:t>
      </w:r>
      <w:r w:rsidR="003A707C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="009F2BB3" w:rsidRPr="003C42A6">
        <w:rPr>
          <w:lang w:val="sv-SE"/>
        </w:rPr>
        <w:t xml:space="preserve"> </w:t>
      </w:r>
      <w:r w:rsidR="00BE1E2D" w:rsidRPr="003C42A6">
        <w:rPr>
          <w:lang w:val="sv-SE"/>
        </w:rPr>
        <w:t>H. Liu,</w:t>
      </w:r>
      <w:r w:rsidR="00BE1E2D" w:rsidRPr="003C42A6">
        <w:rPr>
          <w:rStyle w:val="AuthorAddressMark"/>
          <w:b w:val="0"/>
        </w:rPr>
        <w:t>a, b</w:t>
      </w:r>
      <w:r w:rsidRPr="003C42A6">
        <w:rPr>
          <w:lang w:val="sv-SE"/>
        </w:rPr>
        <w:t xml:space="preserve"> </w:t>
      </w:r>
      <w:r w:rsidR="00BE1E2D" w:rsidRPr="003C42A6">
        <w:rPr>
          <w:lang w:val="sv-SE"/>
        </w:rPr>
        <w:t>Z. Fang,</w:t>
      </w:r>
      <w:r w:rsidR="00BE1E2D" w:rsidRPr="003C42A6">
        <w:rPr>
          <w:rStyle w:val="AuthorAddressMark"/>
          <w:b w:val="0"/>
        </w:rPr>
        <w:t xml:space="preserve"> a, b</w:t>
      </w:r>
      <w:r w:rsidR="00BE1E2D" w:rsidRPr="003C42A6">
        <w:rPr>
          <w:lang w:val="sv-SE"/>
        </w:rPr>
        <w:t xml:space="preserve"> C. Li,</w:t>
      </w:r>
      <w:r w:rsidR="00BE1E2D" w:rsidRPr="003C42A6">
        <w:rPr>
          <w:rStyle w:val="AuthorAddressMark"/>
          <w:b w:val="0"/>
        </w:rPr>
        <w:t xml:space="preserve"> a, b</w:t>
      </w:r>
      <w:r w:rsidR="00BE1E2D" w:rsidRPr="003C42A6">
        <w:rPr>
          <w:lang w:val="sv-SE"/>
        </w:rPr>
        <w:t xml:space="preserve"> </w:t>
      </w:r>
      <w:r w:rsidRPr="003C42A6">
        <w:rPr>
          <w:lang w:val="sv-SE"/>
        </w:rPr>
        <w:t>C. Feng</w:t>
      </w:r>
      <w:r w:rsidR="003A707C" w:rsidRPr="003C42A6">
        <w:rPr>
          <w:lang w:val="sv-SE"/>
        </w:rPr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  <w:r w:rsidRPr="003C42A6">
        <w:rPr>
          <w:lang w:val="sv-SE"/>
        </w:rPr>
        <w:t xml:space="preserve"> and Q. An</w:t>
      </w:r>
      <w:r w:rsidR="009F5D29">
        <w:t>,</w:t>
      </w:r>
      <w:r w:rsidR="00C000F0" w:rsidRPr="003C42A6">
        <w:rPr>
          <w:rStyle w:val="AuthorAddressMark"/>
          <w:b w:val="0"/>
        </w:rPr>
        <w:t>a</w:t>
      </w:r>
      <w:r w:rsidRPr="003C42A6">
        <w:rPr>
          <w:rStyle w:val="AuthorAddressMark"/>
          <w:b w:val="0"/>
        </w:rPr>
        <w:t>,</w:t>
      </w:r>
      <w:r w:rsidR="00C000F0" w:rsidRPr="003C42A6">
        <w:rPr>
          <w:rStyle w:val="AuthorAddressMark"/>
          <w:b w:val="0"/>
        </w:rPr>
        <w:t xml:space="preserve"> b</w:t>
      </w:r>
    </w:p>
    <w:p w14:paraId="1D271717" w14:textId="7992B20B" w:rsidR="00BE33D2" w:rsidRPr="003C42A6" w:rsidRDefault="00B73D93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 w:rsidRPr="003C42A6">
        <w:rPr>
          <w:szCs w:val="22"/>
        </w:rPr>
        <w:t>State Key Laboratory of Particle Detection and Electronics</w:t>
      </w:r>
      <w:r w:rsidR="00E6417F" w:rsidRPr="003C42A6">
        <w:rPr>
          <w:szCs w:val="22"/>
        </w:rPr>
        <w:t>.</w:t>
      </w:r>
      <w:r w:rsidR="00BE33D2" w:rsidRPr="003C42A6">
        <w:rPr>
          <w:szCs w:val="22"/>
        </w:rPr>
        <w:br/>
      </w:r>
      <w:r w:rsidR="007A4C60" w:rsidRPr="003C42A6">
        <w:rPr>
          <w:szCs w:val="22"/>
        </w:rPr>
        <w:t xml:space="preserve">University of Science and Technology of China, </w:t>
      </w:r>
      <w:r w:rsidRPr="003C42A6">
        <w:rPr>
          <w:szCs w:val="22"/>
        </w:rPr>
        <w:t xml:space="preserve">No. 96, </w:t>
      </w:r>
      <w:proofErr w:type="spellStart"/>
      <w:r w:rsidRPr="003C42A6">
        <w:rPr>
          <w:szCs w:val="22"/>
        </w:rPr>
        <w:t>Jinzhai</w:t>
      </w:r>
      <w:proofErr w:type="spellEnd"/>
      <w:r w:rsidRPr="003C42A6">
        <w:rPr>
          <w:szCs w:val="22"/>
        </w:rPr>
        <w:t xml:space="preserve"> Road, Hefei, China.</w:t>
      </w:r>
    </w:p>
    <w:p w14:paraId="7FAD99A1" w14:textId="77777777" w:rsidR="00BE33D2" w:rsidRPr="003C42A6" w:rsidRDefault="00F04CB7" w:rsidP="00BE33D2">
      <w:pPr>
        <w:pStyle w:val="Address"/>
        <w:tabs>
          <w:tab w:val="clear" w:pos="114"/>
          <w:tab w:val="num" w:pos="284"/>
        </w:tabs>
        <w:rPr>
          <w:szCs w:val="22"/>
        </w:rPr>
      </w:pPr>
      <w:r w:rsidRPr="003C42A6">
        <w:rPr>
          <w:szCs w:val="22"/>
        </w:rPr>
        <w:t>Department of Modern Physics,</w:t>
      </w:r>
      <w:r w:rsidR="00270C41" w:rsidRPr="003C42A6">
        <w:rPr>
          <w:szCs w:val="22"/>
        </w:rPr>
        <w:t xml:space="preserve"> </w:t>
      </w:r>
      <w:r w:rsidR="00B73D93" w:rsidRPr="003C42A6">
        <w:rPr>
          <w:szCs w:val="22"/>
        </w:rPr>
        <w:t>University of Science and Technology of China.</w:t>
      </w:r>
      <w:r w:rsidR="00BE33D2" w:rsidRPr="003C42A6">
        <w:br/>
      </w:r>
      <w:r w:rsidR="00B73D93" w:rsidRPr="003C42A6">
        <w:rPr>
          <w:szCs w:val="22"/>
        </w:rPr>
        <w:t xml:space="preserve">No. 96, </w:t>
      </w:r>
      <w:proofErr w:type="spellStart"/>
      <w:r w:rsidR="00B73D93" w:rsidRPr="003C42A6">
        <w:rPr>
          <w:szCs w:val="22"/>
        </w:rPr>
        <w:t>Jinzhai</w:t>
      </w:r>
      <w:proofErr w:type="spellEnd"/>
      <w:r w:rsidR="00B73D93" w:rsidRPr="003C42A6">
        <w:rPr>
          <w:szCs w:val="22"/>
        </w:rPr>
        <w:t xml:space="preserve"> Road, Hefei, China.</w:t>
      </w:r>
    </w:p>
    <w:p w14:paraId="41EBB23E" w14:textId="77777777" w:rsidR="00423329" w:rsidRPr="003C42A6" w:rsidRDefault="00423329" w:rsidP="00423329">
      <w:pPr>
        <w:pStyle w:val="email2"/>
      </w:pPr>
    </w:p>
    <w:p w14:paraId="0A21DF00" w14:textId="7E57F632" w:rsidR="00DC3592" w:rsidRPr="003C42A6" w:rsidRDefault="00760BB3" w:rsidP="00F93FBE">
      <w:pPr>
        <w:pStyle w:val="email2"/>
      </w:pPr>
      <w:r w:rsidRPr="003C42A6">
        <w:rPr>
          <w:i/>
        </w:rPr>
        <w:t>E-mail</w:t>
      </w:r>
      <w:r w:rsidRPr="003C42A6">
        <w:t>:</w:t>
      </w:r>
      <w:r w:rsidR="00CE5146" w:rsidRPr="003C42A6">
        <w:t xml:space="preserve"> </w:t>
      </w:r>
      <w:hyperlink r:id="rId8" w:history="1">
        <w:r w:rsidR="00B73D93" w:rsidRPr="003C42A6">
          <w:rPr>
            <w:rStyle w:val="af"/>
            <w:color w:val="auto"/>
          </w:rPr>
          <w:t>liushb@ustc.edu.cn</w:t>
        </w:r>
      </w:hyperlink>
    </w:p>
    <w:p w14:paraId="5074BABF" w14:textId="7CB3AF49" w:rsidR="009A5631" w:rsidRPr="003C42A6" w:rsidRDefault="00547342" w:rsidP="009A5631">
      <w:pPr>
        <w:pStyle w:val="abstract"/>
        <w:rPr>
          <w:lang w:val="de-DE"/>
        </w:rPr>
      </w:pPr>
      <w:r w:rsidRPr="003C42A6">
        <w:rPr>
          <w:smallCaps/>
        </w:rPr>
        <w:t>Abstract:</w:t>
      </w:r>
      <w:r w:rsidRPr="003C42A6">
        <w:rPr>
          <w:lang w:val="de-DE"/>
        </w:rPr>
        <w:t xml:space="preserve"> </w:t>
      </w:r>
      <w:r w:rsidR="00901F2A" w:rsidRPr="003C42A6">
        <w:rPr>
          <w:lang w:val="de-DE"/>
        </w:rPr>
        <w:t>A readout system</w:t>
      </w:r>
      <w:r w:rsidR="00EC7813" w:rsidRPr="003C42A6">
        <w:rPr>
          <w:lang w:val="de-DE"/>
        </w:rPr>
        <w:t>, based on</w:t>
      </w:r>
      <w:ins w:id="0" w:author="Msy" w:date="2018-03-19T10:09:00Z">
        <w:r w:rsidR="00BC1E37">
          <w:rPr>
            <w:lang w:val="de-DE"/>
          </w:rPr>
          <w:t xml:space="preserve"> the</w:t>
        </w:r>
      </w:ins>
      <w:r w:rsidR="00EC7813" w:rsidRPr="003C42A6">
        <w:rPr>
          <w:lang w:val="de-DE"/>
        </w:rPr>
        <w:t xml:space="preserve"> SKIROC2</w:t>
      </w:r>
      <w:r w:rsidR="00E762CF" w:rsidRPr="003C42A6">
        <w:rPr>
          <w:lang w:val="de-DE"/>
        </w:rPr>
        <w:t xml:space="preserve"> </w:t>
      </w:r>
      <w:r w:rsidR="00852A08" w:rsidRPr="003C42A6">
        <w:rPr>
          <w:lang w:val="de-DE"/>
        </w:rPr>
        <w:t>a</w:t>
      </w:r>
      <w:r w:rsidR="00840F5D" w:rsidRPr="003C42A6">
        <w:rPr>
          <w:lang w:val="de-DE"/>
        </w:rPr>
        <w:t>pplication-</w:t>
      </w:r>
      <w:r w:rsidR="00852A08" w:rsidRPr="003C42A6">
        <w:rPr>
          <w:lang w:val="de-DE"/>
        </w:rPr>
        <w:t>s</w:t>
      </w:r>
      <w:r w:rsidR="00840F5D" w:rsidRPr="003C42A6">
        <w:rPr>
          <w:lang w:val="de-DE"/>
        </w:rPr>
        <w:t xml:space="preserve">pecific </w:t>
      </w:r>
      <w:r w:rsidR="00852A08" w:rsidRPr="003C42A6">
        <w:rPr>
          <w:lang w:val="de-DE"/>
        </w:rPr>
        <w:t>i</w:t>
      </w:r>
      <w:r w:rsidR="00840F5D" w:rsidRPr="003C42A6">
        <w:rPr>
          <w:lang w:val="de-DE"/>
        </w:rPr>
        <w:t xml:space="preserve">ntegrated </w:t>
      </w:r>
      <w:r w:rsidR="00852A08" w:rsidRPr="003C42A6">
        <w:rPr>
          <w:lang w:val="de-DE"/>
        </w:rPr>
        <w:t>c</w:t>
      </w:r>
      <w:r w:rsidR="00840F5D" w:rsidRPr="003C42A6">
        <w:rPr>
          <w:lang w:val="de-DE"/>
        </w:rPr>
        <w:t>ircuit</w:t>
      </w:r>
      <w:r w:rsidR="00B05798" w:rsidRPr="003C42A6">
        <w:rPr>
          <w:lang w:val="de-DE"/>
        </w:rPr>
        <w:t xml:space="preserve"> (ASIC</w:t>
      </w:r>
      <w:r w:rsidR="00B05798" w:rsidRPr="003C42A6">
        <w:t>)</w:t>
      </w:r>
      <w:r w:rsidR="00EC7813" w:rsidRPr="003C42A6">
        <w:rPr>
          <w:lang w:val="de-DE"/>
        </w:rPr>
        <w:t>,</w:t>
      </w:r>
      <w:r w:rsidR="00901F2A" w:rsidRPr="003C42A6">
        <w:rPr>
          <w:lang w:val="de-DE"/>
        </w:rPr>
        <w:t xml:space="preserve"> for silicon PIN </w:t>
      </w:r>
      <w:r w:rsidR="00840F5D" w:rsidRPr="003C42A6">
        <w:rPr>
          <w:lang w:val="de-DE"/>
        </w:rPr>
        <w:t xml:space="preserve">diode array </w:t>
      </w:r>
      <w:r w:rsidR="00901F2A" w:rsidRPr="003C42A6">
        <w:rPr>
          <w:lang w:val="de-DE"/>
        </w:rPr>
        <w:t>detectors</w:t>
      </w:r>
      <w:r w:rsidR="00A44EDC" w:rsidRPr="003C42A6">
        <w:rPr>
          <w:lang w:val="de-DE"/>
        </w:rPr>
        <w:t>,</w:t>
      </w:r>
      <w:r w:rsidR="00901F2A" w:rsidRPr="003C42A6">
        <w:rPr>
          <w:lang w:val="de-DE"/>
        </w:rPr>
        <w:t xml:space="preserve"> has been developed</w:t>
      </w:r>
      <w:r w:rsidR="00840F5D" w:rsidRPr="003C42A6">
        <w:rPr>
          <w:lang w:val="de-DE"/>
        </w:rPr>
        <w:t>. The system, which is intended</w:t>
      </w:r>
      <w:r w:rsidR="00901F2A" w:rsidRPr="003C42A6">
        <w:rPr>
          <w:lang w:val="de-DE"/>
        </w:rPr>
        <w:t xml:space="preserve"> </w:t>
      </w:r>
      <w:r w:rsidR="00A44EDC" w:rsidRPr="003C42A6">
        <w:rPr>
          <w:lang w:val="de-DE"/>
        </w:rPr>
        <w:t>to explore</w:t>
      </w:r>
      <w:r w:rsidR="00840F5D" w:rsidRPr="003C42A6">
        <w:rPr>
          <w:lang w:val="de-DE"/>
        </w:rPr>
        <w:t xml:space="preserve"> the design concept</w:t>
      </w:r>
      <w:r w:rsidR="00901F2A" w:rsidRPr="003C42A6">
        <w:rPr>
          <w:lang w:val="de-DE"/>
        </w:rPr>
        <w:t xml:space="preserve"> of</w:t>
      </w:r>
      <w:r w:rsidR="00A44EDC" w:rsidRPr="003C42A6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Si</w:t>
      </w:r>
      <w:r w:rsidR="009C1B65" w:rsidRPr="003C42A6">
        <w:rPr>
          <w:rFonts w:hint="eastAsia"/>
          <w:lang w:val="de-DE" w:eastAsia="zh-CN"/>
        </w:rPr>
        <w:t>-</w:t>
      </w:r>
      <w:r w:rsidR="00901F2A" w:rsidRPr="003C42A6">
        <w:rPr>
          <w:lang w:val="de-DE"/>
        </w:rPr>
        <w:t xml:space="preserve">W </w:t>
      </w:r>
      <w:r w:rsidR="00221D81" w:rsidRPr="003C42A6">
        <w:rPr>
          <w:lang w:val="de-DE"/>
        </w:rPr>
        <w:t>electromagnetic c</w:t>
      </w:r>
      <w:r w:rsidR="006764D6" w:rsidRPr="003C42A6">
        <w:rPr>
          <w:lang w:val="de-DE"/>
        </w:rPr>
        <w:t>alorimeter</w:t>
      </w:r>
      <w:r w:rsidR="00230261" w:rsidRPr="003C42A6">
        <w:rPr>
          <w:lang w:val="de-DE"/>
        </w:rPr>
        <w:t xml:space="preserve"> (ECAL)</w:t>
      </w:r>
      <w:r w:rsidR="00901F2A" w:rsidRPr="003C42A6">
        <w:rPr>
          <w:lang w:val="de-DE"/>
        </w:rPr>
        <w:t xml:space="preserve"> </w:t>
      </w:r>
      <w:r w:rsidR="009A5589" w:rsidRPr="003C42A6">
        <w:rPr>
          <w:lang w:val="de-DE"/>
        </w:rPr>
        <w:t>at</w:t>
      </w:r>
      <w:ins w:id="1" w:author="Msy" w:date="2018-03-19T10:09:00Z">
        <w:r w:rsidR="00BC1E37">
          <w:rPr>
            <w:lang w:val="de-DE"/>
          </w:rPr>
          <w:t xml:space="preserve"> the</w:t>
        </w:r>
      </w:ins>
      <w:r w:rsidR="00901F2A" w:rsidRPr="003C42A6">
        <w:rPr>
          <w:lang w:val="de-DE"/>
        </w:rPr>
        <w:t xml:space="preserve"> </w:t>
      </w:r>
      <w:r w:rsidR="000E4E74" w:rsidRPr="003C42A6">
        <w:t>C</w:t>
      </w:r>
      <w:r w:rsidR="0069516B" w:rsidRPr="003C42A6">
        <w:t xml:space="preserve">ircular </w:t>
      </w:r>
      <w:r w:rsidR="000E4E74" w:rsidRPr="003C42A6">
        <w:t>E</w:t>
      </w:r>
      <w:r w:rsidR="0069516B" w:rsidRPr="003C42A6">
        <w:t xml:space="preserve">lectron </w:t>
      </w:r>
      <w:r w:rsidR="000E4E74" w:rsidRPr="003C42A6">
        <w:t>P</w:t>
      </w:r>
      <w:r w:rsidR="0069516B" w:rsidRPr="003C42A6">
        <w:t xml:space="preserve">ositron </w:t>
      </w:r>
      <w:r w:rsidR="000E4E74" w:rsidRPr="003C42A6">
        <w:t>C</w:t>
      </w:r>
      <w:r w:rsidR="009A5589" w:rsidRPr="003C42A6">
        <w:t>ollider</w:t>
      </w:r>
      <w:r w:rsidR="00B05798" w:rsidRPr="003C42A6">
        <w:rPr>
          <w:lang w:val="de-DE"/>
        </w:rPr>
        <w:t xml:space="preserve"> (CEPC)</w:t>
      </w:r>
      <w:r w:rsidR="009A5589" w:rsidRPr="003C42A6">
        <w:rPr>
          <w:lang w:val="de-DE"/>
        </w:rPr>
        <w:t>,</w:t>
      </w:r>
      <w:r w:rsidR="00901F2A" w:rsidRPr="003C42A6">
        <w:rPr>
          <w:lang w:val="de-DE"/>
        </w:rPr>
        <w:t xml:space="preserve"> consists of three kinds of</w:t>
      </w:r>
      <w:r w:rsidR="00F40123" w:rsidRPr="003C42A6">
        <w:rPr>
          <w:lang w:val="de-DE"/>
        </w:rPr>
        <w:t xml:space="preserve"> electronics</w:t>
      </w:r>
      <w:r w:rsidR="00901F2A" w:rsidRPr="003C42A6">
        <w:rPr>
          <w:lang w:val="de-DE"/>
        </w:rPr>
        <w:t xml:space="preserve"> modules: the </w:t>
      </w:r>
      <w:r w:rsidR="003F754F" w:rsidRPr="003C42A6">
        <w:rPr>
          <w:lang w:val="de-DE"/>
        </w:rPr>
        <w:t>F</w:t>
      </w:r>
      <w:r w:rsidR="00901F2A" w:rsidRPr="003C42A6">
        <w:rPr>
          <w:lang w:val="de-DE"/>
        </w:rPr>
        <w:t>ront-</w:t>
      </w:r>
      <w:r w:rsidR="0069516B" w:rsidRPr="003C42A6">
        <w:rPr>
          <w:lang w:val="de-DE"/>
        </w:rPr>
        <w:t>e</w:t>
      </w:r>
      <w:r w:rsidR="00901F2A" w:rsidRPr="003C42A6">
        <w:rPr>
          <w:lang w:val="de-DE"/>
        </w:rPr>
        <w:t xml:space="preserve">nd </w:t>
      </w:r>
      <w:r w:rsidR="003F754F" w:rsidRPr="003C42A6">
        <w:rPr>
          <w:lang w:val="de-DE"/>
        </w:rPr>
        <w:t>B</w:t>
      </w:r>
      <w:r w:rsidR="00901F2A" w:rsidRPr="003C42A6">
        <w:rPr>
          <w:lang w:val="de-DE"/>
        </w:rPr>
        <w:t>oard</w:t>
      </w:r>
      <w:r w:rsidR="0069516B" w:rsidRPr="003C42A6">
        <w:rPr>
          <w:lang w:val="de-DE"/>
        </w:rPr>
        <w:t xml:space="preserve"> (FEB)</w:t>
      </w:r>
      <w:r w:rsidR="00901F2A" w:rsidRPr="003C42A6">
        <w:rPr>
          <w:lang w:val="de-DE"/>
        </w:rPr>
        <w:t xml:space="preserve"> module</w:t>
      </w:r>
      <w:r w:rsidR="00F40123" w:rsidRPr="003C42A6">
        <w:rPr>
          <w:lang w:val="de-DE"/>
        </w:rPr>
        <w:t>s</w:t>
      </w:r>
      <w:r w:rsidR="00901F2A" w:rsidRPr="003C42A6">
        <w:rPr>
          <w:lang w:val="de-DE"/>
        </w:rPr>
        <w:t xml:space="preserve">, the </w:t>
      </w:r>
      <w:r w:rsidR="00AC32A6" w:rsidRPr="003C42A6">
        <w:rPr>
          <w:lang w:val="de-DE"/>
        </w:rPr>
        <w:t>data-i</w:t>
      </w:r>
      <w:r w:rsidR="00901F2A" w:rsidRPr="003C42A6">
        <w:rPr>
          <w:lang w:val="de-DE"/>
        </w:rPr>
        <w:t>nterface</w:t>
      </w:r>
      <w:r w:rsidR="00AC32A6" w:rsidRPr="003C42A6">
        <w:rPr>
          <w:lang w:val="de-DE"/>
        </w:rPr>
        <w:t xml:space="preserve"> (DIF)</w:t>
      </w:r>
      <w:r w:rsidR="00901F2A" w:rsidRPr="003C42A6">
        <w:rPr>
          <w:lang w:val="de-DE"/>
        </w:rPr>
        <w:t xml:space="preserve"> module</w:t>
      </w:r>
      <w:r w:rsidR="00F40123" w:rsidRPr="003C42A6">
        <w:rPr>
          <w:lang w:val="de-DE"/>
        </w:rPr>
        <w:t>s</w:t>
      </w:r>
      <w:del w:id="2" w:author="Msy" w:date="2018-03-21T19:23:00Z">
        <w:r w:rsidR="00901F2A" w:rsidRPr="003C42A6" w:rsidDel="005760AB">
          <w:rPr>
            <w:lang w:val="de-DE"/>
          </w:rPr>
          <w:delText xml:space="preserve"> </w:delText>
        </w:r>
      </w:del>
      <w:r w:rsidR="00901F2A" w:rsidRPr="003C42A6">
        <w:rPr>
          <w:lang w:val="de-DE"/>
        </w:rPr>
        <w:t xml:space="preserve"> and </w:t>
      </w:r>
      <w:r w:rsidR="00EB5F94" w:rsidRPr="003C42A6">
        <w:rPr>
          <w:lang w:val="de-DE"/>
        </w:rPr>
        <w:t xml:space="preserve">a </w:t>
      </w:r>
      <w:r w:rsidR="008E5D66" w:rsidRPr="003C42A6">
        <w:rPr>
          <w:lang w:val="de-DE"/>
        </w:rPr>
        <w:t>d</w:t>
      </w:r>
      <w:r w:rsidR="00901F2A" w:rsidRPr="003C42A6">
        <w:rPr>
          <w:lang w:val="de-DE"/>
        </w:rPr>
        <w:t xml:space="preserve">ata </w:t>
      </w:r>
      <w:r w:rsidR="008E5D66" w:rsidRPr="003C42A6">
        <w:rPr>
          <w:lang w:val="de-DE"/>
        </w:rPr>
        <w:t>c</w:t>
      </w:r>
      <w:r w:rsidR="00074E05" w:rsidRPr="003C42A6">
        <w:rPr>
          <w:lang w:val="de-DE"/>
        </w:rPr>
        <w:t xml:space="preserve">ollection </w:t>
      </w:r>
      <w:r w:rsidR="008E5D66" w:rsidRPr="003C42A6">
        <w:rPr>
          <w:lang w:val="de-DE"/>
        </w:rPr>
        <w:t>m</w:t>
      </w:r>
      <w:r w:rsidR="00074E05" w:rsidRPr="003C42A6">
        <w:rPr>
          <w:lang w:val="de-DE"/>
        </w:rPr>
        <w:t>odule</w:t>
      </w:r>
      <w:r w:rsidR="00901F2A" w:rsidRPr="003C42A6">
        <w:rPr>
          <w:lang w:val="de-DE"/>
        </w:rPr>
        <w:t xml:space="preserve"> (DC</w:t>
      </w:r>
      <w:r w:rsidR="00074E05" w:rsidRPr="003C42A6">
        <w:rPr>
          <w:lang w:val="de-DE"/>
        </w:rPr>
        <w:t>M</w:t>
      </w:r>
      <w:r w:rsidR="00901F2A" w:rsidRPr="003C42A6">
        <w:rPr>
          <w:lang w:val="de-DE"/>
        </w:rPr>
        <w:t xml:space="preserve">). The FEB, which </w:t>
      </w:r>
      <w:r w:rsidR="009C1B65" w:rsidRPr="003C42A6">
        <w:rPr>
          <w:lang w:val="de-DE"/>
        </w:rPr>
        <w:t>carries the</w:t>
      </w:r>
      <w:r w:rsidR="00901F2A" w:rsidRPr="003C42A6">
        <w:rPr>
          <w:lang w:val="de-DE"/>
        </w:rPr>
        <w:t xml:space="preserve"> S</w:t>
      </w:r>
      <w:r w:rsidR="00247CFB" w:rsidRPr="003C42A6">
        <w:rPr>
          <w:lang w:val="de-DE"/>
        </w:rPr>
        <w:t>KIROC2</w:t>
      </w:r>
      <w:r w:rsidR="00EB5F94" w:rsidRPr="003C42A6">
        <w:rPr>
          <w:lang w:val="de-DE"/>
        </w:rPr>
        <w:t xml:space="preserve"> ASIC</w:t>
      </w:r>
      <w:r w:rsidR="00247CFB" w:rsidRPr="003C42A6">
        <w:rPr>
          <w:lang w:val="de-DE"/>
        </w:rPr>
        <w:t xml:space="preserve"> and </w:t>
      </w:r>
      <w:r w:rsidR="009C1B65" w:rsidRPr="003C42A6">
        <w:rPr>
          <w:lang w:val="de-DE"/>
        </w:rPr>
        <w:t xml:space="preserve">the </w:t>
      </w:r>
      <w:r w:rsidR="00247CFB" w:rsidRPr="003C42A6">
        <w:rPr>
          <w:lang w:val="de-DE"/>
        </w:rPr>
        <w:t xml:space="preserve">silicon PIN </w:t>
      </w:r>
      <w:r w:rsidR="00273A35" w:rsidRPr="003C42A6">
        <w:rPr>
          <w:lang w:val="de-DE"/>
        </w:rPr>
        <w:t>diode array</w:t>
      </w:r>
      <w:r w:rsidR="002F5005" w:rsidRPr="003C42A6">
        <w:t>s</w:t>
      </w:r>
      <w:r w:rsidR="00394226" w:rsidRPr="003C42A6">
        <w:rPr>
          <w:lang w:val="de-DE"/>
        </w:rPr>
        <w:t xml:space="preserve"> (S5980 from HAMAMATSU)</w:t>
      </w:r>
      <w:r w:rsidR="00901F2A" w:rsidRPr="003C42A6">
        <w:rPr>
          <w:lang w:val="de-DE"/>
        </w:rPr>
        <w:t xml:space="preserve">, is in charge of </w:t>
      </w:r>
      <w:r w:rsidR="001758C3" w:rsidRPr="003C42A6">
        <w:rPr>
          <w:lang w:val="de-DE"/>
        </w:rPr>
        <w:t>particle</w:t>
      </w:r>
      <w:r w:rsidR="00E6417F" w:rsidRPr="003C42A6">
        <w:rPr>
          <w:lang w:val="de-DE"/>
        </w:rPr>
        <w:t xml:space="preserve"> </w:t>
      </w:r>
      <w:r w:rsidR="001758C3" w:rsidRPr="003C42A6">
        <w:rPr>
          <w:lang w:val="de-DE"/>
        </w:rPr>
        <w:t xml:space="preserve">detection </w:t>
      </w:r>
      <w:r w:rsidR="00901F2A" w:rsidRPr="003C42A6">
        <w:rPr>
          <w:lang w:val="de-DE"/>
        </w:rPr>
        <w:t xml:space="preserve">and </w:t>
      </w:r>
      <w:r w:rsidR="006B7430" w:rsidRPr="003C42A6">
        <w:rPr>
          <w:lang w:val="de-DE"/>
        </w:rPr>
        <w:t>analog to digital signal conversion</w:t>
      </w:r>
      <w:r w:rsidR="00901F2A" w:rsidRPr="003C42A6">
        <w:rPr>
          <w:lang w:val="de-DE"/>
        </w:rPr>
        <w:t xml:space="preserve">. The DIF is designed to control the FEB and transfer data to </w:t>
      </w:r>
      <w:r w:rsidR="00074E05" w:rsidRPr="003C42A6">
        <w:rPr>
          <w:lang w:val="de-DE"/>
        </w:rPr>
        <w:t>DCM</w:t>
      </w:r>
      <w:r w:rsidR="00901F2A" w:rsidRPr="003C42A6">
        <w:rPr>
          <w:lang w:val="de-DE"/>
        </w:rPr>
        <w:t xml:space="preserve"> via optical fiber. The </w:t>
      </w:r>
      <w:r w:rsidR="00074E05" w:rsidRPr="003C42A6">
        <w:rPr>
          <w:lang w:val="de-DE"/>
        </w:rPr>
        <w:t>DCM</w:t>
      </w:r>
      <w:r w:rsidR="00901F2A" w:rsidRPr="003C42A6">
        <w:rPr>
          <w:lang w:val="de-DE"/>
        </w:rPr>
        <w:t xml:space="preserve"> gathers data from all DIFs and transmits data to</w:t>
      </w:r>
      <w:r w:rsidR="00962735" w:rsidRPr="003C42A6">
        <w:rPr>
          <w:lang w:val="de-DE"/>
        </w:rPr>
        <w:t xml:space="preserve"> the</w:t>
      </w:r>
      <w:r w:rsidR="00901F2A" w:rsidRPr="003C42A6">
        <w:rPr>
          <w:lang w:val="de-DE"/>
        </w:rPr>
        <w:t xml:space="preserve"> </w:t>
      </w:r>
      <w:r w:rsidR="005232FB" w:rsidRPr="003C42A6">
        <w:rPr>
          <w:lang w:val="de-DE"/>
        </w:rPr>
        <w:t>computer</w:t>
      </w:r>
      <w:r w:rsidR="00901F2A" w:rsidRPr="003C42A6">
        <w:rPr>
          <w:lang w:val="de-DE"/>
        </w:rPr>
        <w:t xml:space="preserve"> through</w:t>
      </w:r>
      <w:ins w:id="3" w:author="Msy" w:date="2018-03-19T10:09:00Z">
        <w:r w:rsidR="00BC1E37">
          <w:rPr>
            <w:lang w:val="de-DE"/>
          </w:rPr>
          <w:t xml:space="preserve"> a</w:t>
        </w:r>
      </w:ins>
      <w:r w:rsidR="00901F2A" w:rsidRPr="003C42A6">
        <w:rPr>
          <w:lang w:val="de-DE"/>
        </w:rPr>
        <w:t xml:space="preserve"> </w:t>
      </w:r>
      <w:r w:rsidR="006B7430" w:rsidRPr="003C42A6">
        <w:rPr>
          <w:lang w:val="de-DE"/>
        </w:rPr>
        <w:t>g</w:t>
      </w:r>
      <w:r w:rsidR="00901F2A" w:rsidRPr="003C42A6">
        <w:rPr>
          <w:lang w:val="de-DE"/>
        </w:rPr>
        <w:t xml:space="preserve">igabit </w:t>
      </w:r>
      <w:r w:rsidR="006B7430" w:rsidRPr="003C42A6">
        <w:rPr>
          <w:lang w:val="de-DE"/>
        </w:rPr>
        <w:t>e</w:t>
      </w:r>
      <w:r w:rsidR="00901F2A" w:rsidRPr="003C42A6">
        <w:rPr>
          <w:lang w:val="de-DE"/>
        </w:rPr>
        <w:t xml:space="preserve">thernet </w:t>
      </w:r>
      <w:r w:rsidR="00945A11" w:rsidRPr="003C42A6">
        <w:rPr>
          <w:lang w:val="de-DE"/>
        </w:rPr>
        <w:t>interface</w:t>
      </w:r>
      <w:r w:rsidR="00901F2A" w:rsidRPr="003C42A6">
        <w:rPr>
          <w:lang w:val="de-DE"/>
        </w:rPr>
        <w:t xml:space="preserve">. The </w:t>
      </w:r>
      <w:r w:rsidR="00E11BCB" w:rsidRPr="003C42A6">
        <w:rPr>
          <w:lang w:val="de-DE"/>
        </w:rPr>
        <w:t>equivalent</w:t>
      </w:r>
      <w:r w:rsidR="00901F2A" w:rsidRPr="003C42A6">
        <w:rPr>
          <w:lang w:val="de-DE"/>
        </w:rPr>
        <w:t xml:space="preserve"> noise </w:t>
      </w:r>
      <w:r w:rsidR="00A25F12" w:rsidRPr="003C42A6">
        <w:rPr>
          <w:lang w:val="de-DE"/>
        </w:rPr>
        <w:t>level</w:t>
      </w:r>
      <w:r w:rsidR="007614E7" w:rsidRPr="003C42A6">
        <w:rPr>
          <w:lang w:val="de-DE"/>
        </w:rPr>
        <w:t>s</w:t>
      </w:r>
      <w:r w:rsidR="00A25F12" w:rsidRPr="003C42A6">
        <w:rPr>
          <w:lang w:val="de-DE"/>
        </w:rPr>
        <w:t xml:space="preserve"> </w:t>
      </w:r>
      <w:r w:rsidR="00477F09" w:rsidRPr="003C42A6">
        <w:rPr>
          <w:lang w:val="de-DE"/>
        </w:rPr>
        <w:t xml:space="preserve">of all the channels </w:t>
      </w:r>
      <w:r w:rsidR="003A3ED0" w:rsidRPr="003C42A6">
        <w:rPr>
          <w:lang w:val="de-DE"/>
        </w:rPr>
        <w:t>are</w:t>
      </w:r>
      <w:r w:rsidR="00901F2A" w:rsidRPr="003C42A6">
        <w:rPr>
          <w:lang w:val="de-DE"/>
        </w:rPr>
        <w:t xml:space="preserve"> below 0.</w:t>
      </w:r>
      <w:r w:rsidR="00477F09" w:rsidRPr="003C42A6">
        <w:rPr>
          <w:lang w:val="de-DE"/>
        </w:rPr>
        <w:t>4</w:t>
      </w:r>
      <w:r w:rsidR="00901F2A" w:rsidRPr="003C42A6">
        <w:rPr>
          <w:lang w:val="de-DE"/>
        </w:rPr>
        <w:t xml:space="preserve"> fC</w:t>
      </w:r>
      <w:r w:rsidR="00E31DE9" w:rsidRPr="003C42A6">
        <w:rPr>
          <w:lang w:val="de-DE"/>
        </w:rPr>
        <w:t>,</w:t>
      </w:r>
      <w:r w:rsidR="00ED2945" w:rsidRPr="003C42A6">
        <w:rPr>
          <w:lang w:val="de-DE"/>
        </w:rPr>
        <w:t xml:space="preserve"> while</w:t>
      </w:r>
      <w:r w:rsidR="00133F28" w:rsidRPr="003C42A6">
        <w:rPr>
          <w:lang w:val="de-DE"/>
        </w:rPr>
        <w:t xml:space="preserve"> most of them are</w:t>
      </w:r>
      <w:r w:rsidR="002435E9" w:rsidRPr="003C42A6">
        <w:rPr>
          <w:lang w:val="de-DE"/>
        </w:rPr>
        <w:t xml:space="preserve"> below 0.2 fC</w:t>
      </w:r>
      <w:r w:rsidR="00901F2A" w:rsidRPr="003C42A6">
        <w:rPr>
          <w:lang w:val="de-DE"/>
        </w:rPr>
        <w:t xml:space="preserve">. The </w:t>
      </w:r>
      <w:r w:rsidR="009C1B65" w:rsidRPr="003C42A6">
        <w:rPr>
          <w:lang w:val="de-DE"/>
        </w:rPr>
        <w:t>dynamic</w:t>
      </w:r>
      <w:r w:rsidR="00901F2A" w:rsidRPr="003C42A6">
        <w:rPr>
          <w:lang w:val="de-DE"/>
        </w:rPr>
        <w:t xml:space="preserve"> range is up to </w:t>
      </w:r>
      <w:r w:rsidR="00477F09" w:rsidRPr="003C42A6">
        <w:rPr>
          <w:lang w:val="de-DE"/>
        </w:rPr>
        <w:t>+</w:t>
      </w:r>
      <w:r w:rsidR="00E31DE9" w:rsidRPr="003C42A6">
        <w:rPr>
          <w:lang w:val="de-DE"/>
        </w:rPr>
        <w:t>3000 fC with an integral n</w:t>
      </w:r>
      <w:r w:rsidR="00901F2A" w:rsidRPr="003C42A6">
        <w:rPr>
          <w:lang w:val="de-DE"/>
        </w:rPr>
        <w:t>on</w:t>
      </w:r>
      <w:r w:rsidR="00E31DE9" w:rsidRPr="003C42A6">
        <w:rPr>
          <w:lang w:val="de-DE"/>
        </w:rPr>
        <w:t>-l</w:t>
      </w:r>
      <w:r w:rsidR="00901F2A" w:rsidRPr="003C42A6">
        <w:rPr>
          <w:lang w:val="de-DE"/>
        </w:rPr>
        <w:t>iearity (INL)</w:t>
      </w:r>
      <w:r w:rsidR="00E62671" w:rsidRPr="003C42A6">
        <w:rPr>
          <w:lang w:val="de-DE"/>
        </w:rPr>
        <w:t xml:space="preserve"> of</w:t>
      </w:r>
      <w:r w:rsidR="00901F2A" w:rsidRPr="003C42A6">
        <w:rPr>
          <w:lang w:val="de-DE"/>
        </w:rPr>
        <w:t xml:space="preserve"> 0.2</w:t>
      </w:r>
      <w:r w:rsidR="00087B78" w:rsidRPr="003C42A6">
        <w:rPr>
          <w:lang w:val="de-DE"/>
        </w:rPr>
        <w:t xml:space="preserve"> </w:t>
      </w:r>
      <w:r w:rsidR="00901F2A" w:rsidRPr="003C42A6">
        <w:rPr>
          <w:lang w:val="de-DE"/>
        </w:rPr>
        <w:t>%</w:t>
      </w:r>
      <w:r w:rsidR="00AF16D4" w:rsidRPr="003C42A6">
        <w:rPr>
          <w:lang w:val="de-DE"/>
        </w:rPr>
        <w:t xml:space="preserve"> and </w:t>
      </w:r>
      <w:r w:rsidR="00AF16D4" w:rsidRPr="003C42A6">
        <w:rPr>
          <w:bCs/>
          <w:iCs/>
          <w:lang w:val="en-GB"/>
        </w:rPr>
        <w:t>gain</w:t>
      </w:r>
      <w:r w:rsidR="007614E7" w:rsidRPr="003C42A6">
        <w:rPr>
          <w:bCs/>
          <w:iCs/>
          <w:lang w:val="en-GB"/>
        </w:rPr>
        <w:t xml:space="preserve"> uniformity</w:t>
      </w:r>
      <w:r w:rsidR="00AF16D4" w:rsidRPr="003C42A6">
        <w:rPr>
          <w:bCs/>
          <w:iCs/>
          <w:lang w:val="en-GB"/>
        </w:rPr>
        <w:t xml:space="preserve"> </w:t>
      </w:r>
      <w:r w:rsidR="00087B78" w:rsidRPr="003C42A6">
        <w:rPr>
          <w:bCs/>
          <w:iCs/>
          <w:lang w:val="en-GB"/>
        </w:rPr>
        <w:t>higher</w:t>
      </w:r>
      <w:r w:rsidR="006460DE" w:rsidRPr="003C42A6">
        <w:rPr>
          <w:bCs/>
          <w:iCs/>
          <w:lang w:val="en-GB"/>
        </w:rPr>
        <w:t xml:space="preserve"> than 5%</w:t>
      </w:r>
      <w:r w:rsidR="00901F2A" w:rsidRPr="003C42A6">
        <w:rPr>
          <w:lang w:val="de-DE"/>
        </w:rPr>
        <w:t xml:space="preserve">. </w:t>
      </w:r>
      <w:r w:rsidR="006D34E6" w:rsidRPr="003C42A6">
        <w:rPr>
          <w:lang w:val="de-DE"/>
        </w:rPr>
        <w:t xml:space="preserve">The X-rays from </w:t>
      </w:r>
      <w:r w:rsidR="009C1B65" w:rsidRPr="003C42A6">
        <w:rPr>
          <w:lang w:val="de-DE"/>
        </w:rPr>
        <w:t>a</w:t>
      </w:r>
      <w:r w:rsidR="00901F2A" w:rsidRPr="003C42A6">
        <w:rPr>
          <w:lang w:val="de-DE"/>
        </w:rPr>
        <w:t xml:space="preserve"> radioactive source</w:t>
      </w:r>
      <w:r w:rsidR="00C45CCC" w:rsidRPr="003C42A6">
        <w:rPr>
          <w:lang w:val="de-DE"/>
        </w:rPr>
        <w:t xml:space="preserve"> (</w:t>
      </w:r>
      <w:r w:rsidR="00C45CCC" w:rsidRPr="003C42A6">
        <w:rPr>
          <w:vertAlign w:val="superscript"/>
          <w:lang w:val="de-DE"/>
        </w:rPr>
        <w:t>241</w:t>
      </w:r>
      <w:r w:rsidR="00C45CCC" w:rsidRPr="003C42A6">
        <w:rPr>
          <w:lang w:val="de-DE"/>
        </w:rPr>
        <w:t>Am)</w:t>
      </w:r>
      <w:r w:rsidR="003571EA" w:rsidRPr="003C42A6">
        <w:rPr>
          <w:lang w:val="de-DE"/>
        </w:rPr>
        <w:t xml:space="preserve"> and cosmic ray</w:t>
      </w:r>
      <w:r w:rsidR="006460DE" w:rsidRPr="003C42A6">
        <w:rPr>
          <w:lang w:val="de-DE"/>
        </w:rPr>
        <w:t>s</w:t>
      </w:r>
      <w:r w:rsidR="00901F2A" w:rsidRPr="003C42A6">
        <w:rPr>
          <w:lang w:val="de-DE"/>
        </w:rPr>
        <w:t xml:space="preserve"> ha</w:t>
      </w:r>
      <w:r w:rsidR="003571EA" w:rsidRPr="003C42A6">
        <w:rPr>
          <w:lang w:val="de-DE"/>
        </w:rPr>
        <w:t>ve</w:t>
      </w:r>
      <w:r w:rsidR="00901F2A" w:rsidRPr="003C42A6">
        <w:rPr>
          <w:lang w:val="de-DE"/>
        </w:rPr>
        <w:t xml:space="preserve"> been </w:t>
      </w:r>
      <w:r w:rsidR="006D34E6" w:rsidRPr="003C42A6">
        <w:rPr>
          <w:lang w:val="de-DE"/>
        </w:rPr>
        <w:t>applied to assess the performence</w:t>
      </w:r>
      <w:r w:rsidR="008F3374" w:rsidRPr="003C42A6">
        <w:rPr>
          <w:lang w:val="de-DE"/>
        </w:rPr>
        <w:t>.</w:t>
      </w:r>
      <w:r w:rsidR="00901F2A" w:rsidRPr="003C42A6">
        <w:rPr>
          <w:lang w:val="de-DE"/>
        </w:rPr>
        <w:t xml:space="preserve"> </w:t>
      </w:r>
      <w:r w:rsidR="008F3374" w:rsidRPr="003C42A6">
        <w:rPr>
          <w:lang w:val="de-DE"/>
        </w:rPr>
        <w:t>T</w:t>
      </w:r>
      <w:r w:rsidR="00901F2A" w:rsidRPr="003C42A6">
        <w:rPr>
          <w:lang w:val="de-DE"/>
        </w:rPr>
        <w:t>he</w:t>
      </w:r>
      <w:r w:rsidR="004465DE" w:rsidRPr="003C42A6">
        <w:rPr>
          <w:lang w:val="de-DE"/>
        </w:rPr>
        <w:t xml:space="preserve"> </w:t>
      </w:r>
      <w:r w:rsidR="00703D62" w:rsidRPr="003C42A6">
        <w:rPr>
          <w:lang w:val="de-DE"/>
        </w:rPr>
        <w:t xml:space="preserve">energy </w:t>
      </w:r>
      <w:r w:rsidR="00F80C09" w:rsidRPr="003C42A6">
        <w:rPr>
          <w:lang w:val="de-DE"/>
        </w:rPr>
        <w:t>resolution</w:t>
      </w:r>
      <w:r w:rsidR="00901F2A" w:rsidRPr="003C42A6">
        <w:rPr>
          <w:lang w:val="de-DE"/>
        </w:rPr>
        <w:t xml:space="preserve"> </w:t>
      </w:r>
      <w:r w:rsidR="006D34E6" w:rsidRPr="003C42A6">
        <w:rPr>
          <w:lang w:val="de-DE"/>
        </w:rPr>
        <w:t>with X</w:t>
      </w:r>
      <w:r w:rsidR="00703D62" w:rsidRPr="003C42A6">
        <w:rPr>
          <w:lang w:val="de-DE"/>
        </w:rPr>
        <w:t>-ray</w:t>
      </w:r>
      <w:r w:rsidR="008F6480" w:rsidRPr="003C42A6">
        <w:rPr>
          <w:lang w:val="de-DE"/>
        </w:rPr>
        <w:t>s</w:t>
      </w:r>
      <w:r w:rsidR="0067336C" w:rsidRPr="003C42A6">
        <w:rPr>
          <w:lang w:val="de-DE"/>
        </w:rPr>
        <w:t>,</w:t>
      </w:r>
      <w:r w:rsidR="00703D62" w:rsidRPr="003C42A6">
        <w:rPr>
          <w:lang w:val="de-DE"/>
        </w:rPr>
        <w:t xml:space="preserve"> </w:t>
      </w:r>
      <w:r w:rsidR="00B6055E" w:rsidRPr="003C42A6">
        <w:rPr>
          <w:lang w:val="de-DE"/>
        </w:rPr>
        <w:t>at</w:t>
      </w:r>
      <w:r w:rsidR="00901F2A" w:rsidRPr="003C42A6">
        <w:rPr>
          <w:lang w:val="de-DE"/>
        </w:rPr>
        <w:t xml:space="preserve"> 59 keV</w:t>
      </w:r>
      <w:r w:rsidR="007A3BC9" w:rsidRPr="003C42A6">
        <w:rPr>
          <w:lang w:val="de-DE"/>
        </w:rPr>
        <w:t>,</w:t>
      </w:r>
      <w:r w:rsidR="00901F2A" w:rsidRPr="003C42A6">
        <w:rPr>
          <w:lang w:val="de-DE"/>
        </w:rPr>
        <w:t xml:space="preserve"> reaches </w:t>
      </w:r>
      <w:r w:rsidR="007A3BC9" w:rsidRPr="003C42A6">
        <w:rPr>
          <w:lang w:val="de-DE"/>
        </w:rPr>
        <w:t xml:space="preserve">up to </w:t>
      </w:r>
      <w:r w:rsidR="00901F2A" w:rsidRPr="003C42A6">
        <w:rPr>
          <w:lang w:val="de-DE"/>
        </w:rPr>
        <w:t>13.</w:t>
      </w:r>
      <w:r w:rsidR="00F80C09" w:rsidRPr="003C42A6">
        <w:rPr>
          <w:lang w:val="de-DE"/>
        </w:rPr>
        <w:t>3</w:t>
      </w:r>
      <w:r w:rsidR="0092789A" w:rsidRPr="003C42A6">
        <w:rPr>
          <w:lang w:val="de-DE"/>
        </w:rPr>
        <w:t xml:space="preserve"> </w:t>
      </w:r>
      <w:r w:rsidR="00F80C09" w:rsidRPr="003C42A6">
        <w:rPr>
          <w:lang w:val="de-DE"/>
        </w:rPr>
        <w:t>%</w:t>
      </w:r>
      <w:r w:rsidR="009B19B2" w:rsidRPr="003C42A6">
        <w:rPr>
          <w:lang w:val="de-DE"/>
        </w:rPr>
        <w:t xml:space="preserve"> (</w:t>
      </w:r>
      <w:r w:rsidR="0041024C" w:rsidRPr="003C42A6">
        <w:rPr>
          <w:lang w:val="de-DE"/>
        </w:rPr>
        <w:t xml:space="preserve">in </w:t>
      </w:r>
      <w:r w:rsidR="009B19B2" w:rsidRPr="003C42A6">
        <w:rPr>
          <w:lang w:val="de-DE"/>
        </w:rPr>
        <w:t>RMS)</w:t>
      </w:r>
      <w:r w:rsidR="00901F2A" w:rsidRPr="003C42A6">
        <w:rPr>
          <w:lang w:val="de-DE"/>
        </w:rPr>
        <w:t>.</w:t>
      </w:r>
      <w:r w:rsidR="006636EF" w:rsidRPr="003C42A6">
        <w:rPr>
          <w:lang w:val="de-DE"/>
        </w:rPr>
        <w:t xml:space="preserve"> T</w:t>
      </w:r>
      <w:r w:rsidR="006000A3" w:rsidRPr="003C42A6">
        <w:rPr>
          <w:lang w:val="de-DE"/>
        </w:rPr>
        <w:t>he signal-to-noise r</w:t>
      </w:r>
      <w:r w:rsidR="006636EF" w:rsidRPr="003C42A6">
        <w:rPr>
          <w:lang w:val="de-DE"/>
        </w:rPr>
        <w:t>atio (SN</w:t>
      </w:r>
      <w:r w:rsidR="000222AD" w:rsidRPr="003C42A6">
        <w:rPr>
          <w:lang w:val="de-DE"/>
        </w:rPr>
        <w:t>R</w:t>
      </w:r>
      <w:r w:rsidR="006636EF" w:rsidRPr="003C42A6">
        <w:rPr>
          <w:lang w:val="de-DE"/>
        </w:rPr>
        <w:t>)</w:t>
      </w:r>
      <w:r w:rsidR="00003ACE" w:rsidRPr="003C42A6">
        <w:rPr>
          <w:lang w:val="de-DE"/>
        </w:rPr>
        <w:t xml:space="preserve"> </w:t>
      </w:r>
      <w:r w:rsidR="008F6480" w:rsidRPr="003C42A6">
        <w:rPr>
          <w:lang w:val="de-DE"/>
        </w:rPr>
        <w:t xml:space="preserve">is about 10.9 for </w:t>
      </w:r>
      <w:r w:rsidR="00445748" w:rsidRPr="003C42A6">
        <w:rPr>
          <w:bCs/>
          <w:iCs/>
          <w:lang w:val="en-GB"/>
        </w:rPr>
        <w:t>minimum ionizing p</w:t>
      </w:r>
      <w:r w:rsidR="00712727" w:rsidRPr="003C42A6">
        <w:rPr>
          <w:bCs/>
          <w:iCs/>
          <w:lang w:val="en-GB"/>
        </w:rPr>
        <w:t xml:space="preserve">article </w:t>
      </w:r>
      <w:r w:rsidR="008F6480" w:rsidRPr="003C42A6">
        <w:rPr>
          <w:lang w:val="de-DE"/>
        </w:rPr>
        <w:t>(MIP) signal</w:t>
      </w:r>
      <w:r w:rsidR="00003ACE" w:rsidRPr="003C42A6">
        <w:rPr>
          <w:lang w:val="de-DE"/>
        </w:rPr>
        <w:t>, which</w:t>
      </w:r>
      <w:r w:rsidR="000C7A28" w:rsidRPr="003C42A6">
        <w:rPr>
          <w:lang w:val="de-DE"/>
        </w:rPr>
        <w:t xml:space="preserve"> satisfies the </w:t>
      </w:r>
      <w:r w:rsidR="00F3770B" w:rsidRPr="003C42A6">
        <w:rPr>
          <w:lang w:val="de-DE"/>
        </w:rPr>
        <w:t xml:space="preserve">design </w:t>
      </w:r>
      <w:r w:rsidR="000C7A28" w:rsidRPr="003C42A6">
        <w:rPr>
          <w:lang w:val="de-DE"/>
        </w:rPr>
        <w:t>requirement</w:t>
      </w:r>
      <w:r w:rsidR="00F3770B" w:rsidRPr="003C42A6">
        <w:rPr>
          <w:lang w:val="de-DE"/>
        </w:rPr>
        <w:t>s</w:t>
      </w:r>
      <w:r w:rsidR="00003ACE" w:rsidRPr="003C42A6">
        <w:rPr>
          <w:lang w:val="de-DE"/>
        </w:rPr>
        <w:t>.</w:t>
      </w:r>
      <w:r w:rsidR="00F3770B" w:rsidRPr="003C42A6">
        <w:rPr>
          <w:lang w:val="de-DE"/>
        </w:rPr>
        <w:t xml:space="preserve"> </w:t>
      </w:r>
      <w:r w:rsidR="00303E88" w:rsidRPr="003C42A6">
        <w:rPr>
          <w:lang w:val="de-DE"/>
        </w:rPr>
        <w:t>The d</w:t>
      </w:r>
      <w:r w:rsidR="00F3770B" w:rsidRPr="003C42A6">
        <w:rPr>
          <w:lang w:val="de-DE"/>
        </w:rPr>
        <w:t>etails of the readout system, together with preliminary results</w:t>
      </w:r>
      <w:r w:rsidR="00AE0952" w:rsidRPr="003C42A6">
        <w:rPr>
          <w:lang w:val="de-DE"/>
        </w:rPr>
        <w:t>,</w:t>
      </w:r>
      <w:r w:rsidR="00EE773E" w:rsidRPr="003C42A6">
        <w:rPr>
          <w:lang w:val="de-DE"/>
        </w:rPr>
        <w:t xml:space="preserve"> are</w:t>
      </w:r>
      <w:r w:rsidR="00F3770B" w:rsidRPr="003C42A6">
        <w:rPr>
          <w:lang w:val="de-DE"/>
        </w:rPr>
        <w:t xml:space="preserve"> presented in this paper.</w:t>
      </w:r>
    </w:p>
    <w:p w14:paraId="292D109F" w14:textId="735BD72B" w:rsidR="005840F3" w:rsidRPr="003C42A6" w:rsidRDefault="00445649" w:rsidP="004B3726">
      <w:pPr>
        <w:pStyle w:val="keywords"/>
      </w:pPr>
      <w:r w:rsidRPr="003C42A6">
        <w:rPr>
          <w:rStyle w:val="fieldname"/>
        </w:rPr>
        <w:t>Keywords</w:t>
      </w:r>
      <w:r w:rsidRPr="003C42A6">
        <w:t xml:space="preserve">: </w:t>
      </w:r>
      <w:r w:rsidR="00423329" w:rsidRPr="003C42A6">
        <w:t>ECAL</w:t>
      </w:r>
      <w:r w:rsidR="00D20BA7" w:rsidRPr="003C42A6">
        <w:t>; CEPC</w:t>
      </w:r>
      <w:r w:rsidR="0069447E" w:rsidRPr="003C42A6">
        <w:t>;</w:t>
      </w:r>
      <w:r w:rsidR="001D0D6B" w:rsidRPr="003C42A6">
        <w:t xml:space="preserve"> Prototype;</w:t>
      </w:r>
      <w:r w:rsidR="008815ED" w:rsidRPr="003C42A6">
        <w:t xml:space="preserve"> </w:t>
      </w:r>
      <w:r w:rsidR="00423329" w:rsidRPr="003C42A6">
        <w:t xml:space="preserve">Silicon PIN </w:t>
      </w:r>
      <w:r w:rsidR="008F3374" w:rsidRPr="003C42A6">
        <w:t>diode</w:t>
      </w:r>
      <w:r w:rsidR="0069447E" w:rsidRPr="003C42A6">
        <w:t>;</w:t>
      </w:r>
      <w:r w:rsidR="003438B1" w:rsidRPr="003C42A6">
        <w:t xml:space="preserve"> R</w:t>
      </w:r>
      <w:r w:rsidR="00423329" w:rsidRPr="003C42A6">
        <w:t xml:space="preserve">eadout system; </w:t>
      </w:r>
      <w:r w:rsidR="003438B1" w:rsidRPr="003C42A6">
        <w:t>D</w:t>
      </w:r>
      <w:r w:rsidR="00423329" w:rsidRPr="003C42A6">
        <w:t xml:space="preserve">ata-acquisition, </w:t>
      </w:r>
      <w:r w:rsidR="003438B1" w:rsidRPr="003C42A6">
        <w:t>M</w:t>
      </w:r>
      <w:r w:rsidR="00423329" w:rsidRPr="003C42A6">
        <w:t xml:space="preserve">odular electronics; </w:t>
      </w:r>
      <w:r w:rsidR="003438B1" w:rsidRPr="003C42A6">
        <w:t>F</w:t>
      </w:r>
      <w:r w:rsidR="00423329" w:rsidRPr="003C42A6">
        <w:t>ront-end electronics</w:t>
      </w:r>
      <w:r w:rsidR="0069447E" w:rsidRPr="003C42A6">
        <w:t>.</w:t>
      </w:r>
    </w:p>
    <w:p w14:paraId="40E3786E" w14:textId="77777777" w:rsidR="00664A6B" w:rsidRPr="003C42A6" w:rsidRDefault="00664A6B" w:rsidP="00445649">
      <w:pPr>
        <w:pStyle w:val="keywords"/>
      </w:pPr>
    </w:p>
    <w:p w14:paraId="718FF78A" w14:textId="77777777" w:rsidR="00664A6B" w:rsidRPr="003C42A6" w:rsidRDefault="00664A6B" w:rsidP="003C3270">
      <w:pPr>
        <w:pStyle w:val="a1"/>
        <w:sectPr w:rsidR="00664A6B" w:rsidRPr="003C42A6" w:rsidSect="00BF5149">
          <w:footnotePr>
            <w:numFmt w:val="chicago"/>
          </w:footnotePr>
          <w:pgSz w:w="11906" w:h="16838" w:code="9"/>
          <w:pgMar w:top="2552" w:right="1701" w:bottom="1701" w:left="1701" w:header="1418" w:footer="1134" w:gutter="0"/>
          <w:cols w:space="720"/>
          <w:titlePg/>
        </w:sectPr>
      </w:pPr>
    </w:p>
    <w:p w14:paraId="3B185255" w14:textId="77777777" w:rsidR="003F0002" w:rsidRPr="003C42A6" w:rsidRDefault="001E3BA5" w:rsidP="00195E95">
      <w:pPr>
        <w:pStyle w:val="contents"/>
        <w:outlineLvl w:val="0"/>
      </w:pPr>
      <w:r w:rsidRPr="003C42A6">
        <w:lastRenderedPageBreak/>
        <w:t>Contents</w:t>
      </w:r>
    </w:p>
    <w:p w14:paraId="2E36DDCB" w14:textId="77777777" w:rsidR="0083027E" w:rsidRDefault="00660ABB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3C42A6">
        <w:rPr>
          <w:lang w:val="en-US"/>
        </w:rPr>
        <w:fldChar w:fldCharType="begin"/>
      </w:r>
      <w:r w:rsidRPr="003C42A6">
        <w:rPr>
          <w:lang w:val="en-US"/>
        </w:rPr>
        <w:instrText xml:space="preserve"> TOC \t "section,1,Subsection,2,Subsubsection,3" </w:instrText>
      </w:r>
      <w:r w:rsidRPr="003C42A6">
        <w:rPr>
          <w:lang w:val="en-US"/>
        </w:rPr>
        <w:fldChar w:fldCharType="separate"/>
      </w:r>
      <w:r w:rsidR="0083027E">
        <w:t>1.</w:t>
      </w:r>
      <w:r w:rsidR="0083027E" w:rsidRPr="00EB277F">
        <w:rPr>
          <w:lang w:val="it-IT"/>
        </w:rPr>
        <w:t xml:space="preserve"> Introduction</w:t>
      </w:r>
      <w:r w:rsidR="0083027E">
        <w:tab/>
      </w:r>
      <w:r w:rsidR="0083027E">
        <w:fldChar w:fldCharType="begin"/>
      </w:r>
      <w:r w:rsidR="0083027E">
        <w:instrText xml:space="preserve"> PAGEREF _Toc509340719 \h </w:instrText>
      </w:r>
      <w:r w:rsidR="0083027E">
        <w:fldChar w:fldCharType="separate"/>
      </w:r>
      <w:r w:rsidR="0083027E">
        <w:t>1</w:t>
      </w:r>
      <w:r w:rsidR="0083027E">
        <w:fldChar w:fldCharType="end"/>
      </w:r>
    </w:p>
    <w:p w14:paraId="09E77E7B" w14:textId="77777777" w:rsidR="0083027E" w:rsidRDefault="0083027E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t>2.</w:t>
      </w:r>
      <w:r w:rsidRPr="00EB277F">
        <w:rPr>
          <w:lang w:val="en-GB"/>
        </w:rPr>
        <w:t xml:space="preserve"> System implement</w:t>
      </w:r>
      <w:r>
        <w:tab/>
      </w:r>
      <w:r>
        <w:fldChar w:fldCharType="begin"/>
      </w:r>
      <w:r>
        <w:instrText xml:space="preserve"> PAGEREF _Toc509340720 \h </w:instrText>
      </w:r>
      <w:r>
        <w:fldChar w:fldCharType="separate"/>
      </w:r>
      <w:r>
        <w:t>3</w:t>
      </w:r>
      <w:r>
        <w:fldChar w:fldCharType="end"/>
      </w:r>
    </w:p>
    <w:p w14:paraId="10EBDDF9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>
        <w:t>2.1 Architecture</w:t>
      </w:r>
      <w:r>
        <w:tab/>
      </w:r>
      <w:r>
        <w:fldChar w:fldCharType="begin"/>
      </w:r>
      <w:r>
        <w:instrText xml:space="preserve"> PAGEREF _Toc509340721 \h </w:instrText>
      </w:r>
      <w:r>
        <w:fldChar w:fldCharType="separate"/>
      </w:r>
      <w:r>
        <w:t>3</w:t>
      </w:r>
      <w:r>
        <w:fldChar w:fldCharType="end"/>
      </w:r>
    </w:p>
    <w:p w14:paraId="43AF5028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2.2 ASIC</w:t>
      </w:r>
      <w:r>
        <w:tab/>
      </w:r>
      <w:r>
        <w:fldChar w:fldCharType="begin"/>
      </w:r>
      <w:r>
        <w:instrText xml:space="preserve"> PAGEREF _Toc509340722 \h </w:instrText>
      </w:r>
      <w:r>
        <w:fldChar w:fldCharType="separate"/>
      </w:r>
      <w:r>
        <w:t>3</w:t>
      </w:r>
      <w:r>
        <w:fldChar w:fldCharType="end"/>
      </w:r>
    </w:p>
    <w:p w14:paraId="37A2D8F0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2.3 Front-end Board</w:t>
      </w:r>
      <w:r>
        <w:tab/>
      </w:r>
      <w:r>
        <w:fldChar w:fldCharType="begin"/>
      </w:r>
      <w:r>
        <w:instrText xml:space="preserve"> PAGEREF _Toc509340723 \h </w:instrText>
      </w:r>
      <w:r>
        <w:fldChar w:fldCharType="separate"/>
      </w:r>
      <w:r>
        <w:t>4</w:t>
      </w:r>
      <w:r>
        <w:fldChar w:fldCharType="end"/>
      </w:r>
    </w:p>
    <w:p w14:paraId="7D6930D2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2.4 Data Interface</w:t>
      </w:r>
      <w:r>
        <w:tab/>
      </w:r>
      <w:r>
        <w:fldChar w:fldCharType="begin"/>
      </w:r>
      <w:r>
        <w:instrText xml:space="preserve"> PAGEREF _Toc509340724 \h </w:instrText>
      </w:r>
      <w:r>
        <w:fldChar w:fldCharType="separate"/>
      </w:r>
      <w:r>
        <w:t>5</w:t>
      </w:r>
      <w:r>
        <w:fldChar w:fldCharType="end"/>
      </w:r>
    </w:p>
    <w:p w14:paraId="4782ECFD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2.5 Data Concentration Module</w:t>
      </w:r>
      <w:r>
        <w:tab/>
      </w:r>
      <w:r>
        <w:fldChar w:fldCharType="begin"/>
      </w:r>
      <w:r>
        <w:instrText xml:space="preserve"> PAGEREF _Toc509340725 \h </w:instrText>
      </w:r>
      <w:r>
        <w:fldChar w:fldCharType="separate"/>
      </w:r>
      <w:r>
        <w:t>6</w:t>
      </w:r>
      <w:r>
        <w:fldChar w:fldCharType="end"/>
      </w:r>
    </w:p>
    <w:p w14:paraId="04CA73C4" w14:textId="77777777" w:rsidR="0083027E" w:rsidRDefault="0083027E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 w:rsidRPr="00EB277F">
        <w:rPr>
          <w:lang w:val="en-GB"/>
        </w:rPr>
        <w:t>3. Characterization</w:t>
      </w:r>
      <w:r>
        <w:tab/>
      </w:r>
      <w:r>
        <w:fldChar w:fldCharType="begin"/>
      </w:r>
      <w:r>
        <w:instrText xml:space="preserve"> PAGEREF _Toc509340726 \h </w:instrText>
      </w:r>
      <w:r>
        <w:fldChar w:fldCharType="separate"/>
      </w:r>
      <w:r>
        <w:t>7</w:t>
      </w:r>
      <w:r>
        <w:fldChar w:fldCharType="end"/>
      </w:r>
    </w:p>
    <w:p w14:paraId="65C7CF1D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3.1 Baseline and noise</w:t>
      </w:r>
      <w:r>
        <w:tab/>
      </w:r>
      <w:r>
        <w:fldChar w:fldCharType="begin"/>
      </w:r>
      <w:r>
        <w:instrText xml:space="preserve"> PAGEREF _Toc509340727 \h </w:instrText>
      </w:r>
      <w:r>
        <w:fldChar w:fldCharType="separate"/>
      </w:r>
      <w:r>
        <w:t>7</w:t>
      </w:r>
      <w:r>
        <w:fldChar w:fldCharType="end"/>
      </w:r>
    </w:p>
    <w:p w14:paraId="3D616C1E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3.2 Calibration</w:t>
      </w:r>
      <w:r>
        <w:tab/>
      </w:r>
      <w:r>
        <w:fldChar w:fldCharType="begin"/>
      </w:r>
      <w:r>
        <w:instrText xml:space="preserve"> PAGEREF _Toc509340728 \h </w:instrText>
      </w:r>
      <w:r>
        <w:fldChar w:fldCharType="separate"/>
      </w:r>
      <w:r>
        <w:t>7</w:t>
      </w:r>
      <w:r>
        <w:fldChar w:fldCharType="end"/>
      </w:r>
    </w:p>
    <w:p w14:paraId="5D7D99E8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3.3 Trigger efficiency</w:t>
      </w:r>
      <w:r>
        <w:tab/>
      </w:r>
      <w:r>
        <w:fldChar w:fldCharType="begin"/>
      </w:r>
      <w:r>
        <w:instrText xml:space="preserve"> PAGEREF _Toc509340729 \h </w:instrText>
      </w:r>
      <w:r>
        <w:fldChar w:fldCharType="separate"/>
      </w:r>
      <w:r>
        <w:t>8</w:t>
      </w:r>
      <w:r>
        <w:fldChar w:fldCharType="end"/>
      </w:r>
    </w:p>
    <w:p w14:paraId="36863F69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3.4 X-ray test</w:t>
      </w:r>
      <w:r>
        <w:tab/>
      </w:r>
      <w:r>
        <w:fldChar w:fldCharType="begin"/>
      </w:r>
      <w:r>
        <w:instrText xml:space="preserve"> PAGEREF _Toc509340730 \h </w:instrText>
      </w:r>
      <w:r>
        <w:fldChar w:fldCharType="separate"/>
      </w:r>
      <w:r>
        <w:t>9</w:t>
      </w:r>
      <w:r>
        <w:fldChar w:fldCharType="end"/>
      </w:r>
    </w:p>
    <w:p w14:paraId="573B68B9" w14:textId="77777777" w:rsidR="0083027E" w:rsidRDefault="0083027E">
      <w:pPr>
        <w:pStyle w:val="20"/>
        <w:rPr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r w:rsidRPr="00EB277F">
        <w:rPr>
          <w:bCs/>
          <w:iCs/>
          <w:lang w:eastAsia="zh-CN"/>
        </w:rPr>
        <w:t>3.5 Cosmic ray test</w:t>
      </w:r>
      <w:r>
        <w:tab/>
      </w:r>
      <w:r>
        <w:fldChar w:fldCharType="begin"/>
      </w:r>
      <w:r>
        <w:instrText xml:space="preserve"> PAGEREF _Toc509340731 \h </w:instrText>
      </w:r>
      <w:r>
        <w:fldChar w:fldCharType="separate"/>
      </w:r>
      <w:r>
        <w:t>9</w:t>
      </w:r>
      <w:r>
        <w:fldChar w:fldCharType="end"/>
      </w:r>
    </w:p>
    <w:p w14:paraId="1D2D6949" w14:textId="77777777" w:rsidR="0083027E" w:rsidRDefault="0083027E">
      <w:pPr>
        <w:pStyle w:val="10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r>
        <w:rPr>
          <w:lang w:eastAsia="zh-CN"/>
        </w:rPr>
        <w:t>4. Conclusions</w:t>
      </w:r>
      <w:r>
        <w:tab/>
      </w:r>
      <w:r>
        <w:fldChar w:fldCharType="begin"/>
      </w:r>
      <w:r>
        <w:instrText xml:space="preserve"> PAGEREF _Toc509340732 \h </w:instrText>
      </w:r>
      <w:r>
        <w:fldChar w:fldCharType="separate"/>
      </w:r>
      <w:r>
        <w:t>10</w:t>
      </w:r>
      <w:r>
        <w:fldChar w:fldCharType="end"/>
      </w:r>
    </w:p>
    <w:p w14:paraId="04D17576" w14:textId="77777777" w:rsidR="00923877" w:rsidRPr="003C42A6" w:rsidDel="0083027E" w:rsidRDefault="00923877">
      <w:pPr>
        <w:pStyle w:val="10"/>
        <w:rPr>
          <w:del w:id="4" w:author="Msy" w:date="2018-03-20T20:23:00Z"/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del w:id="5" w:author="Msy" w:date="2018-03-20T20:23:00Z">
        <w:r w:rsidRPr="003C42A6" w:rsidDel="0083027E">
          <w:delText>1.</w:delText>
        </w:r>
        <w:r w:rsidRPr="003C42A6" w:rsidDel="0083027E">
          <w:rPr>
            <w:lang w:val="it-IT"/>
          </w:rPr>
          <w:delText xml:space="preserve"> Introduction</w:delText>
        </w:r>
        <w:r w:rsidRPr="003C42A6" w:rsidDel="0083027E">
          <w:tab/>
          <w:delText>1</w:delText>
        </w:r>
      </w:del>
    </w:p>
    <w:p w14:paraId="7293E3DD" w14:textId="77777777" w:rsidR="00923877" w:rsidRPr="003C42A6" w:rsidDel="0083027E" w:rsidRDefault="00923877">
      <w:pPr>
        <w:pStyle w:val="10"/>
        <w:rPr>
          <w:del w:id="6" w:author="Msy" w:date="2018-03-20T20:23:00Z"/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del w:id="7" w:author="Msy" w:date="2018-03-20T20:23:00Z">
        <w:r w:rsidRPr="003C42A6" w:rsidDel="0083027E">
          <w:delText>2.</w:delText>
        </w:r>
        <w:r w:rsidRPr="003C42A6" w:rsidDel="0083027E">
          <w:rPr>
            <w:lang w:val="en-GB"/>
          </w:rPr>
          <w:delText xml:space="preserve"> System implement</w:delText>
        </w:r>
        <w:r w:rsidRPr="003C42A6" w:rsidDel="0083027E">
          <w:tab/>
          <w:delText>2</w:delText>
        </w:r>
      </w:del>
    </w:p>
    <w:p w14:paraId="2E9997BD" w14:textId="77777777" w:rsidR="00923877" w:rsidRPr="003C42A6" w:rsidDel="0083027E" w:rsidRDefault="00923877">
      <w:pPr>
        <w:pStyle w:val="20"/>
        <w:rPr>
          <w:del w:id="8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9" w:author="Msy" w:date="2018-03-20T20:23:00Z">
        <w:r w:rsidRPr="003C42A6" w:rsidDel="0083027E">
          <w:delText>2.1 Architecture</w:delText>
        </w:r>
        <w:r w:rsidRPr="003C42A6" w:rsidDel="0083027E">
          <w:tab/>
          <w:delText>2</w:delText>
        </w:r>
      </w:del>
    </w:p>
    <w:p w14:paraId="555EEA47" w14:textId="77777777" w:rsidR="00923877" w:rsidRPr="003C42A6" w:rsidDel="0083027E" w:rsidRDefault="00923877">
      <w:pPr>
        <w:pStyle w:val="20"/>
        <w:rPr>
          <w:del w:id="10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11" w:author="Msy" w:date="2018-03-20T20:23:00Z">
        <w:r w:rsidRPr="003C42A6" w:rsidDel="0083027E">
          <w:rPr>
            <w:bCs/>
            <w:iCs/>
            <w:lang w:eastAsia="zh-CN"/>
          </w:rPr>
          <w:delText>2.2 ASIC</w:delText>
        </w:r>
        <w:r w:rsidRPr="003C42A6" w:rsidDel="0083027E">
          <w:tab/>
          <w:delText>3</w:delText>
        </w:r>
      </w:del>
    </w:p>
    <w:p w14:paraId="354E7D9C" w14:textId="77777777" w:rsidR="00923877" w:rsidRPr="003C42A6" w:rsidDel="0083027E" w:rsidRDefault="00923877">
      <w:pPr>
        <w:pStyle w:val="20"/>
        <w:rPr>
          <w:del w:id="12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13" w:author="Msy" w:date="2018-03-20T20:23:00Z">
        <w:r w:rsidRPr="003C42A6" w:rsidDel="0083027E">
          <w:rPr>
            <w:bCs/>
            <w:iCs/>
            <w:lang w:eastAsia="zh-CN"/>
          </w:rPr>
          <w:delText>2.3 Front-end Board</w:delText>
        </w:r>
        <w:r w:rsidRPr="003C42A6" w:rsidDel="0083027E">
          <w:tab/>
          <w:delText>4</w:delText>
        </w:r>
      </w:del>
    </w:p>
    <w:p w14:paraId="1F359F04" w14:textId="77777777" w:rsidR="00923877" w:rsidRPr="003C42A6" w:rsidDel="0083027E" w:rsidRDefault="00923877">
      <w:pPr>
        <w:pStyle w:val="20"/>
        <w:rPr>
          <w:del w:id="14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15" w:author="Msy" w:date="2018-03-20T20:23:00Z">
        <w:r w:rsidRPr="003C42A6" w:rsidDel="0083027E">
          <w:rPr>
            <w:bCs/>
            <w:iCs/>
            <w:lang w:eastAsia="zh-CN"/>
          </w:rPr>
          <w:delText>2.4 Data Interface</w:delText>
        </w:r>
        <w:r w:rsidRPr="003C42A6" w:rsidDel="0083027E">
          <w:tab/>
          <w:delText>5</w:delText>
        </w:r>
      </w:del>
    </w:p>
    <w:p w14:paraId="67223205" w14:textId="77777777" w:rsidR="00923877" w:rsidRPr="003C42A6" w:rsidDel="0083027E" w:rsidRDefault="00923877">
      <w:pPr>
        <w:pStyle w:val="20"/>
        <w:rPr>
          <w:del w:id="16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17" w:author="Msy" w:date="2018-03-20T20:23:00Z">
        <w:r w:rsidRPr="003C42A6" w:rsidDel="0083027E">
          <w:rPr>
            <w:bCs/>
            <w:iCs/>
            <w:lang w:eastAsia="zh-CN"/>
          </w:rPr>
          <w:delText>2.5 Data Concentration Module</w:delText>
        </w:r>
        <w:r w:rsidRPr="003C42A6" w:rsidDel="0083027E">
          <w:tab/>
          <w:delText>6</w:delText>
        </w:r>
      </w:del>
    </w:p>
    <w:p w14:paraId="25E5D44B" w14:textId="77777777" w:rsidR="00923877" w:rsidRPr="003C42A6" w:rsidDel="0083027E" w:rsidRDefault="00923877">
      <w:pPr>
        <w:pStyle w:val="10"/>
        <w:rPr>
          <w:del w:id="18" w:author="Msy" w:date="2018-03-20T20:23:00Z"/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del w:id="19" w:author="Msy" w:date="2018-03-20T20:23:00Z">
        <w:r w:rsidRPr="003C42A6" w:rsidDel="0083027E">
          <w:rPr>
            <w:lang w:val="en-GB"/>
          </w:rPr>
          <w:delText>3. Characterization</w:delText>
        </w:r>
        <w:r w:rsidRPr="003C42A6" w:rsidDel="0083027E">
          <w:tab/>
          <w:delText>6</w:delText>
        </w:r>
      </w:del>
    </w:p>
    <w:p w14:paraId="7D0DF8FD" w14:textId="77777777" w:rsidR="00923877" w:rsidRPr="003C42A6" w:rsidDel="0083027E" w:rsidRDefault="00923877">
      <w:pPr>
        <w:pStyle w:val="20"/>
        <w:rPr>
          <w:del w:id="20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21" w:author="Msy" w:date="2018-03-20T20:23:00Z">
        <w:r w:rsidRPr="003C42A6" w:rsidDel="0083027E">
          <w:rPr>
            <w:bCs/>
            <w:iCs/>
            <w:lang w:eastAsia="zh-CN"/>
          </w:rPr>
          <w:delText>3.1 Baseline and noise</w:delText>
        </w:r>
        <w:r w:rsidRPr="003C42A6" w:rsidDel="0083027E">
          <w:tab/>
          <w:delText>6</w:delText>
        </w:r>
      </w:del>
    </w:p>
    <w:p w14:paraId="1C160783" w14:textId="77777777" w:rsidR="00923877" w:rsidRPr="003C42A6" w:rsidDel="0083027E" w:rsidRDefault="00923877">
      <w:pPr>
        <w:pStyle w:val="20"/>
        <w:rPr>
          <w:del w:id="22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23" w:author="Msy" w:date="2018-03-20T20:23:00Z">
        <w:r w:rsidRPr="003C42A6" w:rsidDel="0083027E">
          <w:rPr>
            <w:bCs/>
            <w:iCs/>
            <w:lang w:eastAsia="zh-CN"/>
          </w:rPr>
          <w:delText>3.2 Calibration</w:delText>
        </w:r>
        <w:r w:rsidRPr="003C42A6" w:rsidDel="0083027E">
          <w:tab/>
          <w:delText>7</w:delText>
        </w:r>
      </w:del>
    </w:p>
    <w:p w14:paraId="142ADAF9" w14:textId="77777777" w:rsidR="00923877" w:rsidRPr="003C42A6" w:rsidDel="0083027E" w:rsidRDefault="00923877">
      <w:pPr>
        <w:pStyle w:val="20"/>
        <w:rPr>
          <w:del w:id="24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25" w:author="Msy" w:date="2018-03-20T20:23:00Z">
        <w:r w:rsidRPr="003C42A6" w:rsidDel="0083027E">
          <w:rPr>
            <w:bCs/>
            <w:iCs/>
            <w:lang w:eastAsia="zh-CN"/>
          </w:rPr>
          <w:delText>3.3 Trigger efficiency</w:delText>
        </w:r>
        <w:r w:rsidRPr="003C42A6" w:rsidDel="0083027E">
          <w:tab/>
          <w:delText>7</w:delText>
        </w:r>
      </w:del>
    </w:p>
    <w:p w14:paraId="4B1F46A4" w14:textId="77777777" w:rsidR="00923877" w:rsidRPr="003C42A6" w:rsidDel="0083027E" w:rsidRDefault="00923877">
      <w:pPr>
        <w:pStyle w:val="20"/>
        <w:rPr>
          <w:del w:id="26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27" w:author="Msy" w:date="2018-03-20T20:23:00Z">
        <w:r w:rsidRPr="003C42A6" w:rsidDel="0083027E">
          <w:rPr>
            <w:bCs/>
            <w:iCs/>
            <w:lang w:eastAsia="zh-CN"/>
          </w:rPr>
          <w:delText>3.4 X-ray test</w:delText>
        </w:r>
        <w:r w:rsidRPr="003C42A6" w:rsidDel="0083027E">
          <w:tab/>
          <w:delText>8</w:delText>
        </w:r>
      </w:del>
    </w:p>
    <w:p w14:paraId="09E5E6A9" w14:textId="77777777" w:rsidR="00923877" w:rsidRPr="003C42A6" w:rsidDel="0083027E" w:rsidRDefault="00923877">
      <w:pPr>
        <w:pStyle w:val="20"/>
        <w:rPr>
          <w:del w:id="28" w:author="Msy" w:date="2018-03-20T20:23:00Z"/>
          <w:rFonts w:asciiTheme="minorHAnsi" w:eastAsiaTheme="minorEastAsia" w:hAnsiTheme="minorHAnsi" w:cstheme="minorBidi"/>
          <w:kern w:val="2"/>
          <w:sz w:val="21"/>
          <w:szCs w:val="22"/>
          <w:lang w:val="en-US" w:eastAsia="zh-CN"/>
        </w:rPr>
      </w:pPr>
      <w:del w:id="29" w:author="Msy" w:date="2018-03-20T20:23:00Z">
        <w:r w:rsidRPr="003C42A6" w:rsidDel="0083027E">
          <w:rPr>
            <w:bCs/>
            <w:iCs/>
            <w:lang w:eastAsia="zh-CN"/>
          </w:rPr>
          <w:delText>3.5 Cosmic ray test</w:delText>
        </w:r>
        <w:r w:rsidRPr="003C42A6" w:rsidDel="0083027E">
          <w:tab/>
          <w:delText>9</w:delText>
        </w:r>
      </w:del>
    </w:p>
    <w:p w14:paraId="53CE9625" w14:textId="77777777" w:rsidR="00923877" w:rsidRPr="003C42A6" w:rsidDel="0083027E" w:rsidRDefault="00923877">
      <w:pPr>
        <w:pStyle w:val="10"/>
        <w:rPr>
          <w:del w:id="30" w:author="Msy" w:date="2018-03-20T20:23:00Z"/>
          <w:rFonts w:asciiTheme="minorHAnsi" w:eastAsiaTheme="minorEastAsia" w:hAnsiTheme="minorHAnsi" w:cstheme="minorBidi"/>
          <w:b w:val="0"/>
          <w:kern w:val="2"/>
          <w:sz w:val="21"/>
          <w:szCs w:val="22"/>
          <w:lang w:val="en-US" w:eastAsia="zh-CN"/>
        </w:rPr>
      </w:pPr>
      <w:del w:id="31" w:author="Msy" w:date="2018-03-20T20:23:00Z">
        <w:r w:rsidRPr="003C42A6" w:rsidDel="0083027E">
          <w:rPr>
            <w:lang w:eastAsia="zh-CN"/>
          </w:rPr>
          <w:delText>4. Conclusions</w:delText>
        </w:r>
        <w:r w:rsidRPr="003C42A6" w:rsidDel="0083027E">
          <w:tab/>
          <w:delText>9</w:delText>
        </w:r>
      </w:del>
    </w:p>
    <w:p w14:paraId="01B97A06" w14:textId="77777777" w:rsidR="002D0927" w:rsidRPr="003C42A6" w:rsidRDefault="00660ABB" w:rsidP="008944F4">
      <w:pPr>
        <w:pStyle w:val="10"/>
      </w:pPr>
      <w:r w:rsidRPr="003C42A6">
        <w:rPr>
          <w:lang w:val="en-US"/>
        </w:rPr>
        <w:fldChar w:fldCharType="end"/>
      </w:r>
      <w:bookmarkStart w:id="32" w:name="_GoBack"/>
      <w:bookmarkEnd w:id="32"/>
    </w:p>
    <w:p w14:paraId="438AF46C" w14:textId="77777777" w:rsidR="000F5532" w:rsidRPr="003C42A6" w:rsidRDefault="000F5532" w:rsidP="000F5532">
      <w:pPr>
        <w:pStyle w:val="contentcloser"/>
        <w:rPr>
          <w:lang w:val="en-US"/>
        </w:rPr>
      </w:pPr>
    </w:p>
    <w:p w14:paraId="44CFAE93" w14:textId="77777777" w:rsidR="000F5532" w:rsidRPr="003C42A6" w:rsidRDefault="000F5532" w:rsidP="000F5532"/>
    <w:p w14:paraId="6E6917FD" w14:textId="77777777" w:rsidR="001517D3" w:rsidRPr="003C42A6" w:rsidRDefault="00494917" w:rsidP="001517D3">
      <w:pPr>
        <w:pStyle w:val="section"/>
      </w:pPr>
      <w:bookmarkStart w:id="33" w:name="_Toc509340719"/>
      <w:r w:rsidRPr="003C42A6">
        <w:rPr>
          <w:lang w:val="it-IT"/>
        </w:rPr>
        <w:t>Introduction</w:t>
      </w:r>
      <w:bookmarkEnd w:id="33"/>
    </w:p>
    <w:p w14:paraId="50CA35E7" w14:textId="7BC214E7" w:rsidR="00A37151" w:rsidRPr="003C42A6" w:rsidRDefault="009A1C8E" w:rsidP="007A70BF">
      <w:pPr>
        <w:pStyle w:val="BodyTextfirstline"/>
      </w:pPr>
      <w:r w:rsidRPr="003C42A6">
        <w:t>The c</w:t>
      </w:r>
      <w:r w:rsidR="00494917" w:rsidRPr="003C42A6">
        <w:t xml:space="preserve">ircular </w:t>
      </w:r>
      <w:r w:rsidRPr="003C42A6">
        <w:t>electron positron c</w:t>
      </w:r>
      <w:r w:rsidR="00494917" w:rsidRPr="003C42A6">
        <w:t xml:space="preserve">ollider (CEPC) is a </w:t>
      </w:r>
      <w:r w:rsidR="007817BD" w:rsidRPr="003C42A6">
        <w:t>promising</w:t>
      </w:r>
      <w:r w:rsidR="0078432E" w:rsidRPr="003C42A6">
        <w:t xml:space="preserve"> </w:t>
      </w:r>
      <w:r w:rsidR="00494917" w:rsidRPr="003C42A6">
        <w:t xml:space="preserve">next-generation </w:t>
      </w:r>
      <w:r w:rsidR="00990197" w:rsidRPr="003C42A6">
        <w:t xml:space="preserve">electron-positron collider </w:t>
      </w:r>
      <w:r w:rsidR="00C02D6D" w:rsidRPr="003C42A6">
        <w:fldChar w:fldCharType="begin"/>
      </w:r>
      <w:r w:rsidR="00C02D6D" w:rsidRPr="003C42A6">
        <w:instrText xml:space="preserve"> REF _Ref504552373 \r \h </w:instrText>
      </w:r>
      <w:r w:rsidR="00C02D6D" w:rsidRPr="003C42A6">
        <w:fldChar w:fldCharType="separate"/>
      </w:r>
      <w:r w:rsidR="0083027E">
        <w:t>[1]</w:t>
      </w:r>
      <w:r w:rsidR="00C02D6D" w:rsidRPr="003C42A6">
        <w:fldChar w:fldCharType="end"/>
      </w:r>
      <w:r w:rsidR="007817BD" w:rsidRPr="003C42A6">
        <w:t xml:space="preserve"> </w:t>
      </w:r>
      <w:ins w:id="34" w:author="Msy" w:date="2018-03-19T10:09:00Z">
        <w:r w:rsidR="00BC1E37">
          <w:t xml:space="preserve">conceived </w:t>
        </w:r>
      </w:ins>
      <w:r w:rsidR="007817BD" w:rsidRPr="003C42A6">
        <w:t>to produce</w:t>
      </w:r>
      <w:r w:rsidR="00494917" w:rsidRPr="003C42A6">
        <w:t xml:space="preserve"> Higgs boson</w:t>
      </w:r>
      <w:r w:rsidR="009E01C0" w:rsidRPr="003C42A6">
        <w:t xml:space="preserve">, whose separation depends on the success of the particle flow concept </w:t>
      </w:r>
      <w:r w:rsidR="00C02D6D" w:rsidRPr="003C42A6">
        <w:fldChar w:fldCharType="begin"/>
      </w:r>
      <w:r w:rsidR="00C02D6D" w:rsidRPr="003C42A6">
        <w:instrText xml:space="preserve"> REF _Ref504552385 \r \h </w:instrText>
      </w:r>
      <w:r w:rsidR="000C6DD4" w:rsidRPr="003C42A6">
        <w:instrText xml:space="preserve"> \* MERGEFORMAT </w:instrText>
      </w:r>
      <w:r w:rsidR="00C02D6D" w:rsidRPr="003C42A6">
        <w:fldChar w:fldCharType="separate"/>
      </w:r>
      <w:r w:rsidR="0083027E">
        <w:t>[2]</w:t>
      </w:r>
      <w:r w:rsidR="00C02D6D" w:rsidRPr="003C42A6">
        <w:fldChar w:fldCharType="end"/>
      </w:r>
      <w:r w:rsidR="009E01C0" w:rsidRPr="003C42A6">
        <w:t>,</w:t>
      </w:r>
      <w:r w:rsidR="00494917" w:rsidRPr="003C42A6">
        <w:t xml:space="preserve"> and </w:t>
      </w:r>
      <w:del w:id="35" w:author="Msy" w:date="2018-03-19T10:10:00Z">
        <w:r w:rsidR="00494917" w:rsidRPr="003C42A6" w:rsidDel="00BC1E37">
          <w:delText xml:space="preserve">making </w:delText>
        </w:r>
      </w:del>
      <w:ins w:id="36" w:author="Msy" w:date="2018-03-19T10:10:00Z">
        <w:r w:rsidR="00BC1E37">
          <w:t>to make</w:t>
        </w:r>
        <w:r w:rsidR="00BC1E37" w:rsidRPr="003C42A6">
          <w:t xml:space="preserve"> </w:t>
        </w:r>
      </w:ins>
      <w:r w:rsidR="00494917" w:rsidRPr="003C42A6">
        <w:t xml:space="preserve">precise measurements of it. The CEPC </w:t>
      </w:r>
      <w:r w:rsidR="0074787A" w:rsidRPr="003C42A6">
        <w:t xml:space="preserve">calorimeters, </w:t>
      </w:r>
      <w:r w:rsidR="00B53CCB" w:rsidRPr="003C42A6">
        <w:t>such as</w:t>
      </w:r>
      <w:r w:rsidR="0074787A" w:rsidRPr="003C42A6">
        <w:t xml:space="preserve"> </w:t>
      </w:r>
      <w:r w:rsidR="00B53CCB" w:rsidRPr="003C42A6">
        <w:t>electromagnetic c</w:t>
      </w:r>
      <w:r w:rsidR="00494917" w:rsidRPr="003C42A6">
        <w:t xml:space="preserve">alorimeter (ECAL) and </w:t>
      </w:r>
      <w:r w:rsidR="00E91CD1" w:rsidRPr="003C42A6">
        <w:t>hadron c</w:t>
      </w:r>
      <w:r w:rsidR="00494917" w:rsidRPr="003C42A6">
        <w:t>alorimeter</w:t>
      </w:r>
      <w:r w:rsidR="00CD25FB" w:rsidRPr="003C42A6">
        <w:t xml:space="preserve"> (HCAL)</w:t>
      </w:r>
      <w:r w:rsidR="003E6875" w:rsidRPr="003C42A6">
        <w:t xml:space="preserve">, are </w:t>
      </w:r>
      <w:r w:rsidR="00B67029" w:rsidRPr="003C42A6">
        <w:t>widely utilized for</w:t>
      </w:r>
      <w:r w:rsidR="003E6875" w:rsidRPr="003C42A6">
        <w:t xml:space="preserve"> precise energy measurements of electrons, photons, </w:t>
      </w:r>
      <w:proofErr w:type="spellStart"/>
      <w:r w:rsidR="003E6875" w:rsidRPr="003C42A6">
        <w:t>taus</w:t>
      </w:r>
      <w:proofErr w:type="spellEnd"/>
      <w:ins w:id="37" w:author="Msy" w:date="2018-03-19T10:10:00Z">
        <w:r w:rsidR="00BC1E37">
          <w:t xml:space="preserve"> leptons</w:t>
        </w:r>
      </w:ins>
      <w:r w:rsidR="003E6875" w:rsidRPr="003C42A6">
        <w:t xml:space="preserve"> and </w:t>
      </w:r>
      <w:proofErr w:type="spellStart"/>
      <w:r w:rsidR="003E6875" w:rsidRPr="003C42A6">
        <w:t>hadronic</w:t>
      </w:r>
      <w:proofErr w:type="spellEnd"/>
      <w:r w:rsidR="003E6875" w:rsidRPr="003C42A6">
        <w:t xml:space="preserve"> jets</w:t>
      </w:r>
      <w:r w:rsidR="00494917" w:rsidRPr="003C42A6">
        <w:t xml:space="preserve">. In order to obtain the </w:t>
      </w:r>
      <w:r w:rsidR="00260E83" w:rsidRPr="003C42A6">
        <w:t>high</w:t>
      </w:r>
      <w:r w:rsidR="00494917" w:rsidRPr="003C42A6">
        <w:t xml:space="preserve"> energy resolution, the particles inside the jets </w:t>
      </w:r>
      <w:r w:rsidR="002A0960" w:rsidRPr="003C42A6">
        <w:t>should be</w:t>
      </w:r>
      <w:r w:rsidR="00494917" w:rsidRPr="003C42A6">
        <w:t xml:space="preserve"> separated and </w:t>
      </w:r>
      <w:r w:rsidR="002A0960" w:rsidRPr="003C42A6">
        <w:t>the</w:t>
      </w:r>
      <w:r w:rsidR="00494917" w:rsidRPr="003C42A6">
        <w:t xml:space="preserve"> track</w:t>
      </w:r>
      <w:r w:rsidR="002A0960" w:rsidRPr="003C42A6">
        <w:t>s</w:t>
      </w:r>
      <w:r w:rsidR="00494917" w:rsidRPr="003C42A6">
        <w:t xml:space="preserve"> </w:t>
      </w:r>
      <w:r w:rsidR="002A0960" w:rsidRPr="003C42A6">
        <w:t>should be</w:t>
      </w:r>
      <w:r w:rsidR="00494917" w:rsidRPr="003C42A6">
        <w:t xml:space="preserve"> assigned to calorimeter cluster</w:t>
      </w:r>
      <w:r w:rsidR="002A0960" w:rsidRPr="003C42A6">
        <w:t>s</w:t>
      </w:r>
      <w:r w:rsidR="00494917" w:rsidRPr="003C42A6">
        <w:t xml:space="preserve"> one by one. </w:t>
      </w:r>
      <w:r w:rsidR="001E46B6" w:rsidRPr="003C42A6">
        <w:t>The high</w:t>
      </w:r>
      <w:ins w:id="38" w:author="Msy" w:date="2018-03-19T10:11:00Z">
        <w:r w:rsidR="00BC1E37">
          <w:t xml:space="preserve"> </w:t>
        </w:r>
      </w:ins>
      <w:del w:id="39" w:author="Msy" w:date="2018-03-19T10:11:00Z">
        <w:r w:rsidR="001E46B6" w:rsidRPr="003C42A6" w:rsidDel="00BC1E37">
          <w:delText>-</w:delText>
        </w:r>
      </w:del>
      <w:r w:rsidR="001E46B6" w:rsidRPr="003C42A6">
        <w:t>granularity plays a critical role in</w:t>
      </w:r>
      <w:del w:id="40" w:author="Msy" w:date="2018-03-19T10:13:00Z">
        <w:r w:rsidR="001E46B6" w:rsidRPr="003C42A6" w:rsidDel="00BC1E37">
          <w:delText xml:space="preserve"> determining the maximum capability of particle separation</w:delText>
        </w:r>
      </w:del>
      <w:ins w:id="41" w:author="Msy" w:date="2018-03-19T10:13:00Z">
        <w:r w:rsidR="00BC1E37">
          <w:t xml:space="preserve"> the capability of particle separation</w:t>
        </w:r>
      </w:ins>
      <w:r w:rsidR="001E46B6" w:rsidRPr="003C42A6">
        <w:t xml:space="preserve"> and silicon-tungsten-based ECAL (Si-W ECAL) is considered as a promising candidate for this type of applications.</w:t>
      </w:r>
      <w:r w:rsidR="009C78AA">
        <w:t xml:space="preserve"> There are </w:t>
      </w:r>
      <w:del w:id="42" w:author="Msy" w:date="2018-03-20T20:14:00Z">
        <w:r w:rsidR="009C78AA" w:rsidDel="0083027E">
          <w:delText xml:space="preserve">also </w:delText>
        </w:r>
      </w:del>
      <w:r w:rsidR="009C78AA">
        <w:t xml:space="preserve">experiments at </w:t>
      </w:r>
      <w:r w:rsidR="00016479">
        <w:t xml:space="preserve">other </w:t>
      </w:r>
      <w:r w:rsidR="009C78AA">
        <w:t>future electron positron collider</w:t>
      </w:r>
      <w:ins w:id="43" w:author="Msy" w:date="2018-03-20T19:57:00Z">
        <w:r w:rsidR="006D3391">
          <w:t>s</w:t>
        </w:r>
      </w:ins>
      <w:r w:rsidR="009C78AA">
        <w:t xml:space="preserve"> which have studied </w:t>
      </w:r>
      <w:del w:id="44" w:author="Msy" w:date="2018-03-20T19:56:00Z">
        <w:r w:rsidR="009C78AA" w:rsidDel="006D3391">
          <w:delText>a</w:delText>
        </w:r>
        <w:r w:rsidR="002667C4" w:rsidDel="006D3391">
          <w:delText xml:space="preserve"> </w:delText>
        </w:r>
      </w:del>
      <w:r w:rsidR="002667C4">
        <w:t>silicon-tungsten-based ECAL</w:t>
      </w:r>
      <w:r w:rsidR="00016479">
        <w:t xml:space="preserve"> </w:t>
      </w:r>
      <w:r w:rsidR="00016479">
        <w:fldChar w:fldCharType="begin"/>
      </w:r>
      <w:r w:rsidR="00016479">
        <w:instrText xml:space="preserve"> REF _Ref509338704 \r \h </w:instrText>
      </w:r>
      <w:ins w:id="45" w:author="Msy" w:date="2018-03-20T19:50:00Z">
        <w:r w:rsidR="00016479" w:rsidRPr="003C42A6">
          <w:instrText xml:space="preserve">\#"[0" </w:instrText>
        </w:r>
      </w:ins>
      <w:r w:rsidR="00016479">
        <w:fldChar w:fldCharType="separate"/>
      </w:r>
      <w:ins w:id="46" w:author="Msy" w:date="2018-03-20T20:23:00Z">
        <w:r w:rsidR="0083027E" w:rsidRPr="003C42A6">
          <w:t>[</w:t>
        </w:r>
        <w:r w:rsidR="0083027E">
          <w:t>3</w:t>
        </w:r>
      </w:ins>
      <w:del w:id="47" w:author="Msy" w:date="2018-03-20T19:50:00Z">
        <w:r w:rsidR="00016479" w:rsidDel="00016479">
          <w:delText>[3]</w:delText>
        </w:r>
      </w:del>
      <w:r w:rsidR="00016479">
        <w:fldChar w:fldCharType="end"/>
      </w:r>
      <w:proofErr w:type="gramStart"/>
      <w:ins w:id="48" w:author="Msy" w:date="2018-03-20T19:50:00Z">
        <w:r w:rsidR="00016479">
          <w:t>,</w:t>
        </w:r>
      </w:ins>
      <w:proofErr w:type="gramEnd"/>
      <w:r w:rsidR="00016479">
        <w:fldChar w:fldCharType="begin"/>
      </w:r>
      <w:r w:rsidR="00016479">
        <w:instrText xml:space="preserve"> REF _Ref509338706 \r \h </w:instrText>
      </w:r>
      <w:ins w:id="49" w:author="Msy" w:date="2018-03-20T19:50:00Z">
        <w:r w:rsidR="00016479" w:rsidRPr="003C42A6">
          <w:instrText xml:space="preserve">\#"0]" </w:instrText>
        </w:r>
      </w:ins>
      <w:r w:rsidR="00016479">
        <w:fldChar w:fldCharType="separate"/>
      </w:r>
      <w:ins w:id="50" w:author="Msy" w:date="2018-03-20T20:23:00Z">
        <w:r w:rsidR="0083027E">
          <w:t>4</w:t>
        </w:r>
        <w:r w:rsidR="0083027E" w:rsidRPr="003C42A6">
          <w:t>]</w:t>
        </w:r>
      </w:ins>
      <w:del w:id="51" w:author="Msy" w:date="2018-03-20T19:50:00Z">
        <w:r w:rsidR="00016479" w:rsidDel="00016479">
          <w:delText>[4]</w:delText>
        </w:r>
      </w:del>
      <w:r w:rsidR="00016479">
        <w:fldChar w:fldCharType="end"/>
      </w:r>
      <w:r w:rsidR="002667C4">
        <w:t>.</w:t>
      </w:r>
      <w:ins w:id="52" w:author="Msy" w:date="2018-03-20T20:04:00Z">
        <w:r w:rsidR="007C1D68">
          <w:t xml:space="preserve"> The </w:t>
        </w:r>
      </w:ins>
      <w:ins w:id="53" w:author="Msy" w:date="2018-03-20T20:05:00Z">
        <w:r w:rsidR="007C1D68">
          <w:t xml:space="preserve">CMS </w:t>
        </w:r>
        <w:proofErr w:type="spellStart"/>
        <w:r w:rsidR="007C1D68">
          <w:t>endcap</w:t>
        </w:r>
        <w:proofErr w:type="spellEnd"/>
        <w:r w:rsidR="007C1D68">
          <w:t xml:space="preserve"> calorimeter upgrade</w:t>
        </w:r>
      </w:ins>
      <w:ins w:id="54" w:author="Msy" w:date="2018-03-20T20:06:00Z">
        <w:r w:rsidR="007C1D68">
          <w:t xml:space="preserve"> </w:t>
        </w:r>
      </w:ins>
      <w:ins w:id="55" w:author="Msy" w:date="2018-03-20T20:10:00Z">
        <w:r w:rsidR="007C1D68">
          <w:t>a</w:t>
        </w:r>
        <w:r w:rsidR="0083027E">
          <w:t>lso use</w:t>
        </w:r>
      </w:ins>
      <w:ins w:id="56" w:author="Msy" w:date="2018-03-20T20:14:00Z">
        <w:r w:rsidR="0083027E">
          <w:t>d</w:t>
        </w:r>
      </w:ins>
      <w:ins w:id="57" w:author="Msy" w:date="2018-03-20T20:10:00Z">
        <w:r w:rsidR="0083027E">
          <w:t xml:space="preserve"> full </w:t>
        </w:r>
      </w:ins>
      <w:ins w:id="58" w:author="Msy" w:date="2018-03-20T20:14:00Z">
        <w:r w:rsidR="0083027E">
          <w:t>granularity of the calorimeter to take place</w:t>
        </w:r>
      </w:ins>
      <w:ins w:id="59" w:author="Msy" w:date="2018-03-20T20:15:00Z">
        <w:r w:rsidR="0083027E">
          <w:t xml:space="preserve"> the old one</w:t>
        </w:r>
      </w:ins>
      <w:ins w:id="60" w:author="Msy" w:date="2018-03-20T20:22:00Z">
        <w:r w:rsidR="0083027E">
          <w:t xml:space="preserve"> </w:t>
        </w:r>
        <w:r w:rsidR="0083027E">
          <w:fldChar w:fldCharType="begin"/>
        </w:r>
        <w:r w:rsidR="0083027E">
          <w:instrText xml:space="preserve"> REF _Ref509340705 \r \h </w:instrText>
        </w:r>
      </w:ins>
      <w:r w:rsidR="0083027E">
        <w:fldChar w:fldCharType="separate"/>
      </w:r>
      <w:ins w:id="61" w:author="Msy" w:date="2018-03-20T20:23:00Z">
        <w:r w:rsidR="0083027E">
          <w:t>[5]</w:t>
        </w:r>
      </w:ins>
      <w:ins w:id="62" w:author="Msy" w:date="2018-03-20T20:22:00Z">
        <w:r w:rsidR="0083027E">
          <w:fldChar w:fldCharType="end"/>
        </w:r>
      </w:ins>
      <w:ins w:id="63" w:author="Msy" w:date="2018-03-20T20:15:00Z">
        <w:r w:rsidR="0083027E">
          <w:t>.</w:t>
        </w:r>
      </w:ins>
    </w:p>
    <w:p w14:paraId="0C6E61FD" w14:textId="09D8D520" w:rsidR="00161856" w:rsidRPr="003C42A6" w:rsidRDefault="000E7962" w:rsidP="0016185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According to the </w:t>
      </w:r>
      <w:r w:rsidR="001E46B6" w:rsidRPr="003C42A6">
        <w:rPr>
          <w:bCs/>
          <w:iCs/>
          <w:lang w:val="en-GB"/>
        </w:rPr>
        <w:t>preliminary conceptual d</w:t>
      </w:r>
      <w:r w:rsidR="00E73F44" w:rsidRPr="003C42A6">
        <w:rPr>
          <w:bCs/>
          <w:iCs/>
          <w:lang w:val="en-GB"/>
        </w:rPr>
        <w:t xml:space="preserve">esign </w:t>
      </w:r>
      <w:r w:rsidR="001E46B6" w:rsidRPr="003C42A6">
        <w:rPr>
          <w:bCs/>
          <w:iCs/>
          <w:lang w:val="en-GB"/>
        </w:rPr>
        <w:t>r</w:t>
      </w:r>
      <w:r w:rsidR="00E73F44" w:rsidRPr="003C42A6">
        <w:rPr>
          <w:bCs/>
          <w:iCs/>
          <w:lang w:val="en-GB"/>
        </w:rPr>
        <w:t>eport (Pre-CDR)</w:t>
      </w:r>
      <w:r w:rsidRPr="003C42A6">
        <w:rPr>
          <w:bCs/>
          <w:iCs/>
          <w:lang w:val="en-GB"/>
        </w:rPr>
        <w:t xml:space="preserve">, </w:t>
      </w:r>
      <w:r w:rsidR="003D5C64" w:rsidRPr="003C42A6">
        <w:rPr>
          <w:bCs/>
          <w:iCs/>
          <w:lang w:val="en-GB"/>
        </w:rPr>
        <w:t>t</w:t>
      </w:r>
      <w:r w:rsidR="004D67B4" w:rsidRPr="003C42A6">
        <w:rPr>
          <w:bCs/>
          <w:iCs/>
          <w:lang w:val="en-GB"/>
        </w:rPr>
        <w:t xml:space="preserve">he </w:t>
      </w:r>
      <w:r w:rsidR="00D66769" w:rsidRPr="003C42A6">
        <w:rPr>
          <w:bCs/>
          <w:iCs/>
          <w:lang w:val="en-GB"/>
        </w:rPr>
        <w:t xml:space="preserve">requirements </w:t>
      </w:r>
      <w:r w:rsidR="00CE6E28" w:rsidRPr="003C42A6">
        <w:rPr>
          <w:bCs/>
          <w:iCs/>
          <w:lang w:val="en-GB"/>
        </w:rPr>
        <w:t>towards</w:t>
      </w:r>
      <w:r w:rsidR="00D66769" w:rsidRPr="003C42A6">
        <w:rPr>
          <w:bCs/>
          <w:iCs/>
          <w:lang w:val="en-GB"/>
        </w:rPr>
        <w:t xml:space="preserve"> the ECAL are</w:t>
      </w:r>
      <w:r w:rsidR="004D67B4" w:rsidRPr="003C42A6">
        <w:rPr>
          <w:bCs/>
          <w:iCs/>
          <w:lang w:val="en-GB"/>
        </w:rPr>
        <w:t xml:space="preserve"> </w:t>
      </w:r>
      <w:r w:rsidR="000E6368" w:rsidRPr="003C42A6">
        <w:rPr>
          <w:bCs/>
          <w:iCs/>
          <w:lang w:val="en-GB"/>
        </w:rPr>
        <w:t>an energy</w:t>
      </w:r>
      <w:r w:rsidR="004D67B4" w:rsidRPr="003C42A6">
        <w:rPr>
          <w:bCs/>
          <w:iCs/>
          <w:lang w:val="en-GB"/>
        </w:rPr>
        <w:t xml:space="preserve"> resolution of</w:t>
      </w:r>
      <w:r w:rsidR="00AF0ADF" w:rsidRPr="003C42A6">
        <w:rPr>
          <w:bCs/>
          <w:iCs/>
          <w:lang w:val="en-GB"/>
        </w:rPr>
        <w:t xml:space="preserve"> </w:t>
      </w:r>
      <m:oMath>
        <m:r>
          <w:rPr>
            <w:rFonts w:ascii="Cambria Math" w:hAnsi="Cambria Math"/>
            <w:lang w:val="en-GB"/>
          </w:rPr>
          <m:t>16%/</m:t>
        </m:r>
        <m:rad>
          <m:radPr>
            <m:degHide m:val="1"/>
            <m:ctrlPr>
              <w:rPr>
                <w:rFonts w:ascii="Cambria Math" w:hAnsi="Cambria Math"/>
                <w:bCs/>
                <w:i/>
                <w:iCs/>
                <w:lang w:val="en-GB"/>
              </w:rPr>
            </m:ctrlPr>
          </m:radPr>
          <m:deg/>
          <m:e>
            <m:r>
              <w:rPr>
                <w:rFonts w:ascii="Cambria Math" w:hAnsi="Cambria Math"/>
                <w:lang w:val="en-GB"/>
              </w:rPr>
              <m:t>E(GeV)</m:t>
            </m:r>
          </m:e>
        </m:rad>
      </m:oMath>
      <w:r w:rsidR="004D67B4" w:rsidRPr="003C42A6">
        <w:rPr>
          <w:bCs/>
          <w:iCs/>
          <w:lang w:val="en-GB"/>
        </w:rPr>
        <w:t xml:space="preserve">  and a</w:t>
      </w:r>
      <w:r w:rsidR="00087628" w:rsidRPr="003C42A6">
        <w:rPr>
          <w:bCs/>
          <w:iCs/>
          <w:lang w:val="en-GB"/>
        </w:rPr>
        <w:t>n energy</w:t>
      </w:r>
      <w:r w:rsidR="004D67B4" w:rsidRPr="003C42A6">
        <w:rPr>
          <w:bCs/>
          <w:iCs/>
          <w:lang w:val="en-GB"/>
        </w:rPr>
        <w:t xml:space="preserve"> range up to 100 </w:t>
      </w:r>
      <w:proofErr w:type="spellStart"/>
      <w:r w:rsidR="004D67B4" w:rsidRPr="003C42A6">
        <w:rPr>
          <w:bCs/>
          <w:iCs/>
          <w:lang w:val="en-GB"/>
        </w:rPr>
        <w:t>GeV</w:t>
      </w:r>
      <w:proofErr w:type="spellEnd"/>
      <w:r w:rsidR="000F60F9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_Ref504552373 \r \h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r w:rsidR="0083027E">
        <w:rPr>
          <w:bCs/>
          <w:iCs/>
          <w:lang w:val="en-GB"/>
        </w:rPr>
        <w:t>[1]</w:t>
      </w:r>
      <w:r w:rsidR="00C02D6D" w:rsidRPr="003C42A6">
        <w:rPr>
          <w:bCs/>
          <w:iCs/>
          <w:lang w:val="en-GB"/>
        </w:rPr>
        <w:fldChar w:fldCharType="end"/>
      </w:r>
      <w:r w:rsidR="004D67B4" w:rsidRPr="003C42A6">
        <w:rPr>
          <w:bCs/>
          <w:iCs/>
          <w:lang w:val="en-GB"/>
        </w:rPr>
        <w:t>.</w:t>
      </w:r>
      <w:r w:rsidR="004D67B4" w:rsidRPr="003C42A6">
        <w:rPr>
          <w:b/>
          <w:bCs/>
          <w:iCs/>
          <w:lang w:val="en-GB"/>
        </w:rPr>
        <w:t xml:space="preserve"> </w:t>
      </w:r>
      <w:r w:rsidR="008377BD" w:rsidRPr="003C42A6">
        <w:rPr>
          <w:bCs/>
          <w:iCs/>
          <w:lang w:val="en-GB"/>
        </w:rPr>
        <w:t>T</w:t>
      </w:r>
      <w:r w:rsidR="00494917" w:rsidRPr="003C42A6">
        <w:rPr>
          <w:bCs/>
          <w:iCs/>
          <w:lang w:val="en-GB"/>
        </w:rPr>
        <w:t>he Si</w:t>
      </w:r>
      <w:r w:rsidR="000A3FEB" w:rsidRPr="003C42A6">
        <w:rPr>
          <w:rFonts w:hint="eastAsia"/>
          <w:bCs/>
          <w:iCs/>
          <w:lang w:val="en-GB" w:eastAsia="zh-CN"/>
        </w:rPr>
        <w:t>-</w:t>
      </w:r>
      <w:r w:rsidR="00494917" w:rsidRPr="003C42A6">
        <w:rPr>
          <w:bCs/>
          <w:iCs/>
          <w:lang w:val="en-GB"/>
        </w:rPr>
        <w:t>W ECAL is a sampling calorimeter with tungsten absorber and highly segmented readout layers</w:t>
      </w:r>
      <w:r w:rsidR="0034217B" w:rsidRPr="003C42A6">
        <w:rPr>
          <w:bCs/>
          <w:iCs/>
          <w:lang w:val="en-GB"/>
        </w:rPr>
        <w:t xml:space="preserve"> which are made of pixelated</w:t>
      </w:r>
      <w:r w:rsidR="00494917" w:rsidRPr="003C42A6">
        <w:rPr>
          <w:bCs/>
          <w:iCs/>
          <w:lang w:val="en-GB"/>
        </w:rPr>
        <w:t xml:space="preserve"> silicon PIN </w:t>
      </w:r>
      <w:r w:rsidR="00A331CD" w:rsidRPr="003C42A6">
        <w:rPr>
          <w:bCs/>
          <w:iCs/>
          <w:lang w:val="en-GB"/>
        </w:rPr>
        <w:t>diode</w:t>
      </w:r>
      <w:r w:rsidR="00494917" w:rsidRPr="003C42A6">
        <w:rPr>
          <w:bCs/>
          <w:iCs/>
          <w:lang w:val="en-GB"/>
        </w:rPr>
        <w:t xml:space="preserve"> arrays. According to the</w:t>
      </w:r>
      <w:r w:rsidR="0034217B" w:rsidRPr="003C42A6">
        <w:rPr>
          <w:bCs/>
          <w:iCs/>
          <w:lang w:val="en-GB"/>
        </w:rPr>
        <w:t xml:space="preserve"> simulated predictions for CEPC</w:t>
      </w:r>
      <w:r w:rsidR="00EF241E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_Ref504552414 \r \h </w:instrText>
      </w:r>
      <w:r w:rsidR="00C02D6D" w:rsidRPr="003C42A6">
        <w:rPr>
          <w:bCs/>
          <w:iCs/>
        </w:rPr>
      </w:r>
      <w:r w:rsidR="00C02D6D" w:rsidRPr="003C42A6">
        <w:rPr>
          <w:bCs/>
          <w:iCs/>
        </w:rPr>
        <w:fldChar w:fldCharType="separate"/>
      </w:r>
      <w:ins w:id="64" w:author="Msy" w:date="2018-03-20T20:23:00Z">
        <w:r w:rsidR="0083027E">
          <w:rPr>
            <w:bCs/>
            <w:iCs/>
            <w:lang w:val="en-GB"/>
          </w:rPr>
          <w:t>[6]</w:t>
        </w:r>
      </w:ins>
      <w:del w:id="65" w:author="Msy" w:date="2018-03-20T19:50:00Z">
        <w:r w:rsidR="008902F4" w:rsidRPr="003C42A6" w:rsidDel="00016479">
          <w:rPr>
            <w:bCs/>
            <w:iCs/>
            <w:lang w:val="en-GB"/>
          </w:rPr>
          <w:delText>[3]</w:delText>
        </w:r>
      </w:del>
      <w:r w:rsidR="00C02D6D" w:rsidRPr="003C42A6">
        <w:rPr>
          <w:bCs/>
          <w:iCs/>
        </w:rPr>
        <w:fldChar w:fldCharType="end"/>
      </w:r>
      <w:r w:rsidR="00494917" w:rsidRPr="003C42A6">
        <w:rPr>
          <w:bCs/>
          <w:iCs/>
          <w:lang w:val="en-GB"/>
        </w:rPr>
        <w:t xml:space="preserve"> and test results of</w:t>
      </w:r>
      <w:ins w:id="66" w:author="Msy" w:date="2018-03-19T10:23:00Z">
        <w:r w:rsidR="0002483A">
          <w:rPr>
            <w:bCs/>
            <w:iCs/>
            <w:lang w:val="en-GB"/>
          </w:rPr>
          <w:t xml:space="preserve"> the</w:t>
        </w:r>
      </w:ins>
      <w:r w:rsidR="00494917" w:rsidRPr="003C42A6">
        <w:rPr>
          <w:bCs/>
          <w:iCs/>
          <w:lang w:val="en-GB"/>
        </w:rPr>
        <w:t xml:space="preserve"> </w:t>
      </w:r>
      <w:r w:rsidR="009F6301" w:rsidRPr="003C42A6">
        <w:rPr>
          <w:bCs/>
          <w:iCs/>
          <w:lang w:val="en-GB"/>
        </w:rPr>
        <w:t xml:space="preserve">CALICE </w:t>
      </w:r>
      <w:r w:rsidR="00494917" w:rsidRPr="003C42A6">
        <w:rPr>
          <w:bCs/>
          <w:iCs/>
          <w:lang w:val="en-GB"/>
        </w:rPr>
        <w:t>ECAL physics prototype</w:t>
      </w:r>
      <w:r w:rsidR="009A3D2A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_Ref504552627 \r \h \#"[0"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ins w:id="67" w:author="Msy" w:date="2018-03-20T20:23:00Z">
        <w:r w:rsidR="0083027E" w:rsidRPr="003C42A6">
          <w:rPr>
            <w:bCs/>
            <w:iCs/>
            <w:lang w:val="en-GB"/>
          </w:rPr>
          <w:t>[</w:t>
        </w:r>
        <w:r w:rsidR="0083027E">
          <w:rPr>
            <w:bCs/>
            <w:iCs/>
            <w:lang w:val="en-GB"/>
          </w:rPr>
          <w:t>7</w:t>
        </w:r>
      </w:ins>
      <w:del w:id="68" w:author="Msy" w:date="2018-03-20T19:50:00Z">
        <w:r w:rsidR="00100C90" w:rsidRPr="003C42A6" w:rsidDel="00016479">
          <w:rPr>
            <w:bCs/>
            <w:iCs/>
            <w:lang w:val="en-GB"/>
          </w:rPr>
          <w:delText>[</w:delText>
        </w:r>
        <w:r w:rsidR="00100C90" w:rsidDel="00016479">
          <w:rPr>
            <w:bCs/>
            <w:iCs/>
            <w:lang w:val="en-GB"/>
          </w:rPr>
          <w:delText>4</w:delText>
        </w:r>
      </w:del>
      <w:r w:rsidR="00C02D6D" w:rsidRPr="003C42A6">
        <w:rPr>
          <w:bCs/>
          <w:iCs/>
          <w:lang w:val="en-GB"/>
        </w:rPr>
        <w:fldChar w:fldCharType="end"/>
      </w:r>
      <w:r w:rsidR="00C02D6D" w:rsidRPr="003C42A6">
        <w:rPr>
          <w:bCs/>
          <w:iCs/>
          <w:lang w:val="en-GB"/>
        </w:rPr>
        <w:t>,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_Ref504552631 \r \h \#"0]"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ins w:id="69" w:author="Msy" w:date="2018-03-20T20:23:00Z">
        <w:r w:rsidR="0083027E">
          <w:rPr>
            <w:bCs/>
            <w:iCs/>
            <w:lang w:val="en-GB"/>
          </w:rPr>
          <w:t>8</w:t>
        </w:r>
        <w:r w:rsidR="0083027E" w:rsidRPr="003C42A6">
          <w:rPr>
            <w:bCs/>
            <w:iCs/>
            <w:lang w:val="en-GB"/>
          </w:rPr>
          <w:t>]</w:t>
        </w:r>
      </w:ins>
      <w:del w:id="70" w:author="Msy" w:date="2018-03-20T19:50:00Z">
        <w:r w:rsidR="00100C90" w:rsidDel="00016479">
          <w:rPr>
            <w:bCs/>
            <w:iCs/>
            <w:lang w:val="en-GB"/>
          </w:rPr>
          <w:delText>5</w:delText>
        </w:r>
        <w:r w:rsidR="00100C90" w:rsidRPr="003C42A6" w:rsidDel="00016479">
          <w:rPr>
            <w:bCs/>
            <w:iCs/>
            <w:lang w:val="en-GB"/>
          </w:rPr>
          <w:delText>]</w:delText>
        </w:r>
      </w:del>
      <w:r w:rsidR="00C02D6D" w:rsidRPr="003C42A6">
        <w:rPr>
          <w:bCs/>
          <w:iCs/>
          <w:lang w:val="en-GB"/>
        </w:rPr>
        <w:fldChar w:fldCharType="end"/>
      </w:r>
      <w:r w:rsidR="00494917" w:rsidRPr="003C42A6">
        <w:rPr>
          <w:bCs/>
          <w:iCs/>
          <w:lang w:val="en-GB"/>
        </w:rPr>
        <w:t xml:space="preserve"> for</w:t>
      </w:r>
      <w:ins w:id="71" w:author="Msy" w:date="2018-03-19T10:23:00Z">
        <w:r w:rsidR="0002483A">
          <w:rPr>
            <w:bCs/>
            <w:iCs/>
            <w:lang w:val="en-GB"/>
          </w:rPr>
          <w:t xml:space="preserve"> the</w:t>
        </w:r>
      </w:ins>
      <w:r w:rsidR="00494917" w:rsidRPr="003C42A6">
        <w:rPr>
          <w:bCs/>
          <w:iCs/>
          <w:lang w:val="en-GB"/>
        </w:rPr>
        <w:t xml:space="preserve"> </w:t>
      </w:r>
      <w:r w:rsidR="00E27B66" w:rsidRPr="003C42A6">
        <w:rPr>
          <w:bCs/>
          <w:iCs/>
          <w:lang w:val="en-GB"/>
        </w:rPr>
        <w:t>i</w:t>
      </w:r>
      <w:r w:rsidR="009A3D2A" w:rsidRPr="003C42A6">
        <w:rPr>
          <w:bCs/>
          <w:iCs/>
          <w:lang w:val="en-GB"/>
        </w:rPr>
        <w:t xml:space="preserve">nternational </w:t>
      </w:r>
      <w:r w:rsidR="00E27B66" w:rsidRPr="003C42A6">
        <w:rPr>
          <w:bCs/>
          <w:iCs/>
          <w:lang w:val="en-GB"/>
        </w:rPr>
        <w:t>linear c</w:t>
      </w:r>
      <w:r w:rsidR="009A3D2A" w:rsidRPr="003C42A6">
        <w:rPr>
          <w:bCs/>
          <w:iCs/>
          <w:lang w:val="en-GB"/>
        </w:rPr>
        <w:t>ollider (</w:t>
      </w:r>
      <w:r w:rsidR="00494917" w:rsidRPr="003C42A6">
        <w:rPr>
          <w:bCs/>
          <w:iCs/>
          <w:lang w:val="en-GB"/>
        </w:rPr>
        <w:t>ILC</w:t>
      </w:r>
      <w:r w:rsidR="009A3D2A" w:rsidRPr="003C42A6">
        <w:rPr>
          <w:bCs/>
          <w:iCs/>
          <w:lang w:val="en-GB"/>
        </w:rPr>
        <w:t>)</w:t>
      </w:r>
      <w:r w:rsidR="00494917" w:rsidRPr="003C42A6">
        <w:rPr>
          <w:bCs/>
          <w:iCs/>
          <w:lang w:val="en-GB"/>
        </w:rPr>
        <w:t xml:space="preserve"> </w:t>
      </w:r>
      <w:r w:rsidR="00C02D6D" w:rsidRPr="003C42A6">
        <w:rPr>
          <w:bCs/>
          <w:iCs/>
          <w:lang w:val="en-GB"/>
        </w:rPr>
        <w:fldChar w:fldCharType="begin"/>
      </w:r>
      <w:r w:rsidR="00C02D6D" w:rsidRPr="003C42A6">
        <w:rPr>
          <w:bCs/>
          <w:iCs/>
          <w:lang w:val="en-GB"/>
        </w:rPr>
        <w:instrText xml:space="preserve"> REF _Ref504552287 \r \h </w:instrText>
      </w:r>
      <w:r w:rsidR="00C02D6D" w:rsidRPr="003C42A6">
        <w:rPr>
          <w:bCs/>
          <w:iCs/>
          <w:lang w:val="en-GB"/>
        </w:rPr>
      </w:r>
      <w:r w:rsidR="00C02D6D" w:rsidRPr="003C42A6">
        <w:rPr>
          <w:bCs/>
          <w:iCs/>
          <w:lang w:val="en-GB"/>
        </w:rPr>
        <w:fldChar w:fldCharType="separate"/>
      </w:r>
      <w:ins w:id="72" w:author="Msy" w:date="2018-03-20T20:23:00Z">
        <w:r w:rsidR="0083027E">
          <w:rPr>
            <w:bCs/>
            <w:iCs/>
            <w:lang w:val="en-GB"/>
          </w:rPr>
          <w:t>[10]</w:t>
        </w:r>
      </w:ins>
      <w:del w:id="73" w:author="Msy" w:date="2018-03-20T19:50:00Z">
        <w:r w:rsidR="008902F4" w:rsidRPr="003C42A6" w:rsidDel="00016479">
          <w:rPr>
            <w:bCs/>
            <w:iCs/>
            <w:lang w:val="en-GB"/>
          </w:rPr>
          <w:delText>[6]</w:delText>
        </w:r>
      </w:del>
      <w:r w:rsidR="00C02D6D" w:rsidRPr="003C42A6">
        <w:rPr>
          <w:bCs/>
          <w:iCs/>
          <w:lang w:val="en-GB"/>
        </w:rPr>
        <w:fldChar w:fldCharType="end"/>
      </w:r>
      <w:r w:rsidR="00494917" w:rsidRPr="003C42A6">
        <w:rPr>
          <w:bCs/>
          <w:iCs/>
          <w:lang w:val="en-GB"/>
        </w:rPr>
        <w:t xml:space="preserve">, the </w:t>
      </w:r>
      <w:r w:rsidR="009C10CB" w:rsidRPr="003C42A6">
        <w:rPr>
          <w:bCs/>
          <w:iCs/>
          <w:lang w:val="en-GB"/>
        </w:rPr>
        <w:t xml:space="preserve">Si-W </w:t>
      </w:r>
      <w:r w:rsidR="00494917" w:rsidRPr="003C42A6">
        <w:rPr>
          <w:bCs/>
          <w:iCs/>
          <w:lang w:val="en-GB"/>
        </w:rPr>
        <w:t xml:space="preserve">ECAL for CEPC </w:t>
      </w:r>
      <w:r w:rsidR="002678A1" w:rsidRPr="003C42A6">
        <w:rPr>
          <w:bCs/>
          <w:iCs/>
          <w:lang w:val="en-GB"/>
        </w:rPr>
        <w:t>require</w:t>
      </w:r>
      <w:r w:rsidR="00494917" w:rsidRPr="003C42A6">
        <w:rPr>
          <w:bCs/>
          <w:iCs/>
          <w:lang w:val="en-GB"/>
        </w:rPr>
        <w:t xml:space="preserve">s dozens </w:t>
      </w:r>
      <w:r w:rsidR="00187B80" w:rsidRPr="003C42A6">
        <w:rPr>
          <w:bCs/>
          <w:iCs/>
          <w:lang w:val="en-GB"/>
        </w:rPr>
        <w:t xml:space="preserve">of </w:t>
      </w:r>
      <w:r w:rsidR="00494917" w:rsidRPr="003C42A6">
        <w:rPr>
          <w:bCs/>
          <w:iCs/>
          <w:lang w:val="en-GB"/>
        </w:rPr>
        <w:t xml:space="preserve">layers of </w:t>
      </w:r>
      <w:r w:rsidR="00494917" w:rsidRPr="003C42A6">
        <w:rPr>
          <w:bCs/>
          <w:iCs/>
          <w:lang w:val="en-GB"/>
        </w:rPr>
        <w:lastRenderedPageBreak/>
        <w:t xml:space="preserve">silicon PIN </w:t>
      </w:r>
      <w:r w:rsidR="00AC427F" w:rsidRPr="003C42A6">
        <w:rPr>
          <w:bCs/>
          <w:iCs/>
          <w:lang w:val="en-GB"/>
        </w:rPr>
        <w:t xml:space="preserve">diode pad </w:t>
      </w:r>
      <w:r w:rsidR="00494917" w:rsidRPr="003C42A6">
        <w:rPr>
          <w:bCs/>
          <w:iCs/>
          <w:lang w:val="en-GB"/>
        </w:rPr>
        <w:t xml:space="preserve">arrays </w:t>
      </w:r>
      <w:r w:rsidR="00581092" w:rsidRPr="003C42A6">
        <w:rPr>
          <w:bCs/>
          <w:iCs/>
          <w:lang w:val="en-GB"/>
        </w:rPr>
        <w:t>, where the size of</w:t>
      </w:r>
      <w:r w:rsidR="00494917" w:rsidRPr="003C42A6">
        <w:rPr>
          <w:bCs/>
          <w:iCs/>
          <w:lang w:val="en-GB"/>
        </w:rPr>
        <w:t xml:space="preserve"> each pad</w:t>
      </w:r>
      <w:r w:rsidR="009E01C0" w:rsidRPr="003C42A6">
        <w:rPr>
          <w:bCs/>
          <w:iCs/>
          <w:lang w:val="en-GB"/>
        </w:rPr>
        <w:t xml:space="preserve"> of silicon PIN </w:t>
      </w:r>
      <w:r w:rsidR="00717256" w:rsidRPr="003C42A6">
        <w:rPr>
          <w:bCs/>
          <w:iCs/>
          <w:lang w:val="en-GB"/>
        </w:rPr>
        <w:t xml:space="preserve">should be </w:t>
      </w:r>
      <w:r w:rsidR="009E01C0" w:rsidRPr="003C42A6">
        <w:rPr>
          <w:bCs/>
          <w:iCs/>
          <w:lang w:val="en-GB"/>
        </w:rPr>
        <w:t xml:space="preserve">about </w:t>
      </w:r>
      <w:r w:rsidR="008B4FE2" w:rsidRPr="003C42A6">
        <w:rPr>
          <w:bCs/>
          <w:iCs/>
          <w:lang w:val="en-GB"/>
        </w:rPr>
        <w:t>1</w:t>
      </w:r>
      <w:r w:rsidR="00494917" w:rsidRPr="003C42A6">
        <w:rPr>
          <w:bCs/>
          <w:iCs/>
          <w:lang w:val="en-GB"/>
        </w:rPr>
        <w:t xml:space="preserve"> × </w:t>
      </w:r>
      <w:r w:rsidR="008B4FE2" w:rsidRPr="003C42A6">
        <w:rPr>
          <w:bCs/>
          <w:iCs/>
          <w:lang w:val="en-GB"/>
        </w:rPr>
        <w:t>1</w:t>
      </w:r>
      <w:r w:rsidR="009E01C0" w:rsidRPr="003C42A6">
        <w:rPr>
          <w:bCs/>
          <w:iCs/>
          <w:lang w:val="en-GB"/>
        </w:rPr>
        <w:t xml:space="preserve"> </w:t>
      </w:r>
      <w:r w:rsidR="008B4FE2" w:rsidRPr="003C42A6">
        <w:rPr>
          <w:bCs/>
          <w:iCs/>
          <w:lang w:val="en-GB"/>
        </w:rPr>
        <w:t>c</w:t>
      </w:r>
      <w:r w:rsidR="009E01C0" w:rsidRPr="003C42A6">
        <w:rPr>
          <w:bCs/>
          <w:iCs/>
          <w:lang w:val="en-GB"/>
        </w:rPr>
        <w:t>m</w:t>
      </w:r>
      <w:r w:rsidR="00F94386" w:rsidRPr="003C42A6">
        <w:rPr>
          <w:bCs/>
          <w:iCs/>
          <w:vertAlign w:val="superscript"/>
          <w:lang w:val="en-GB"/>
        </w:rPr>
        <w:t>2</w:t>
      </w:r>
      <w:r w:rsidR="007353A7" w:rsidRPr="003C42A6">
        <w:rPr>
          <w:bCs/>
          <w:iCs/>
          <w:lang w:val="en-GB"/>
        </w:rPr>
        <w:t xml:space="preserve"> or even smaller</w:t>
      </w:r>
      <w:r w:rsidR="00581092" w:rsidRPr="003C42A6">
        <w:rPr>
          <w:bCs/>
          <w:iCs/>
          <w:lang w:val="en-GB"/>
        </w:rPr>
        <w:t>, which</w:t>
      </w:r>
      <w:r w:rsidR="00494917" w:rsidRPr="003C42A6">
        <w:rPr>
          <w:bCs/>
          <w:iCs/>
          <w:lang w:val="en-GB"/>
        </w:rPr>
        <w:t xml:space="preserve"> </w:t>
      </w:r>
      <w:r w:rsidR="007C780E" w:rsidRPr="003C42A6">
        <w:rPr>
          <w:bCs/>
          <w:iCs/>
          <w:lang w:val="en-GB"/>
        </w:rPr>
        <w:t>lead</w:t>
      </w:r>
      <w:r w:rsidR="00581092" w:rsidRPr="003C42A6">
        <w:rPr>
          <w:bCs/>
          <w:iCs/>
          <w:lang w:val="en-GB"/>
        </w:rPr>
        <w:t>s</w:t>
      </w:r>
      <w:r w:rsidR="007C780E" w:rsidRPr="003C42A6">
        <w:rPr>
          <w:bCs/>
          <w:iCs/>
          <w:lang w:val="en-GB"/>
        </w:rPr>
        <w:t xml:space="preserve"> to a</w:t>
      </w:r>
      <w:r w:rsidR="00494917" w:rsidRPr="003C42A6">
        <w:rPr>
          <w:bCs/>
          <w:iCs/>
          <w:lang w:val="en-GB"/>
        </w:rPr>
        <w:t xml:space="preserve"> total number of tens of </w:t>
      </w:r>
      <w:r w:rsidR="00FA4221" w:rsidRPr="003C42A6">
        <w:rPr>
          <w:bCs/>
          <w:iCs/>
          <w:lang w:val="en-GB"/>
        </w:rPr>
        <w:t>millions</w:t>
      </w:r>
      <w:ins w:id="74" w:author="Msy" w:date="2018-03-19T10:24:00Z">
        <w:r w:rsidR="0002483A">
          <w:rPr>
            <w:bCs/>
            <w:iCs/>
            <w:lang w:val="en-GB"/>
          </w:rPr>
          <w:t xml:space="preserve"> of</w:t>
        </w:r>
      </w:ins>
      <w:r w:rsidR="00841A15" w:rsidRPr="003C42A6">
        <w:rPr>
          <w:bCs/>
          <w:iCs/>
          <w:lang w:val="en-GB"/>
        </w:rPr>
        <w:t xml:space="preserve"> electronic channels</w:t>
      </w:r>
      <w:r w:rsidR="00494917" w:rsidRPr="003C42A6">
        <w:rPr>
          <w:bCs/>
          <w:iCs/>
          <w:lang w:val="en-GB"/>
        </w:rPr>
        <w:t xml:space="preserve">. </w:t>
      </w:r>
    </w:p>
    <w:p w14:paraId="0A7EDF33" w14:textId="410FC7F6" w:rsidR="00E2068A" w:rsidRPr="003C42A6" w:rsidRDefault="00823A17" w:rsidP="004F44F9">
      <w:pPr>
        <w:pStyle w:val="afb"/>
        <w:keepNext/>
        <w:ind w:firstLineChars="0" w:firstLine="0"/>
        <w:jc w:val="center"/>
      </w:pPr>
      <w:r w:rsidRPr="003C42A6">
        <w:object w:dxaOrig="15225" w:dyaOrig="10726" w14:anchorId="63C93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7.75pt;height:139.15pt" o:ole="">
            <v:imagedata r:id="rId9" o:title=""/>
          </v:shape>
          <o:OLEObject Type="Embed" ProgID="Visio.Drawing.15" ShapeID="_x0000_i1025" DrawAspect="Content" ObjectID="_1583165537" r:id="rId10"/>
        </w:object>
      </w:r>
    </w:p>
    <w:p w14:paraId="13FF1C8A" w14:textId="04292E40" w:rsidR="00E2068A" w:rsidRPr="003C42A6" w:rsidRDefault="00E2068A" w:rsidP="004F44F9">
      <w:pPr>
        <w:pStyle w:val="a7"/>
        <w:jc w:val="center"/>
        <w:rPr>
          <w:b w:val="0"/>
          <w:sz w:val="24"/>
        </w:rPr>
      </w:pPr>
      <w:r w:rsidRPr="003C42A6">
        <w:t xml:space="preserve">Figure </w:t>
      </w:r>
      <w:fldSimple w:instr=" SEQ Figure \* ARABIC ">
        <w:r w:rsidR="0083027E">
          <w:rPr>
            <w:noProof/>
          </w:rPr>
          <w:t>1</w:t>
        </w:r>
      </w:fldSimple>
      <w:r w:rsidRPr="003C42A6">
        <w:t xml:space="preserve">. </w:t>
      </w:r>
      <w:r w:rsidRPr="003C42A6">
        <w:rPr>
          <w:b w:val="0"/>
        </w:rPr>
        <w:t xml:space="preserve">The cascading relationship of </w:t>
      </w:r>
      <w:r w:rsidR="000E5ECC" w:rsidRPr="003C42A6">
        <w:rPr>
          <w:b w:val="0"/>
        </w:rPr>
        <w:t>ECAL prototype.</w:t>
      </w:r>
    </w:p>
    <w:p w14:paraId="1FC7AAA3" w14:textId="752BB7DD" w:rsidR="004F44F9" w:rsidRPr="003C42A6" w:rsidRDefault="005743B7" w:rsidP="001C40C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>We aimed to design a small prototype</w:t>
      </w:r>
      <w:r w:rsidR="00161856" w:rsidRPr="003C42A6">
        <w:rPr>
          <w:bCs/>
          <w:iCs/>
          <w:lang w:val="en-GB"/>
        </w:rPr>
        <w:t xml:space="preserve"> to</w:t>
      </w:r>
      <w:r w:rsidR="007336DD" w:rsidRPr="003C42A6">
        <w:rPr>
          <w:bCs/>
          <w:iCs/>
          <w:lang w:val="en-GB"/>
        </w:rPr>
        <w:t xml:space="preserve"> study the</w:t>
      </w:r>
      <w:r w:rsidR="00A563A8" w:rsidRPr="003C42A6">
        <w:rPr>
          <w:bCs/>
          <w:iCs/>
          <w:lang w:val="en-GB"/>
        </w:rPr>
        <w:t xml:space="preserve"> principle</w:t>
      </w:r>
      <w:r w:rsidR="009A4ECD" w:rsidRPr="003C42A6">
        <w:rPr>
          <w:bCs/>
          <w:iCs/>
          <w:lang w:val="en-GB"/>
        </w:rPr>
        <w:t xml:space="preserve"> and</w:t>
      </w:r>
      <w:r w:rsidR="007336DD" w:rsidRPr="003C42A6">
        <w:rPr>
          <w:bCs/>
          <w:iCs/>
          <w:lang w:val="en-GB"/>
        </w:rPr>
        <w:t xml:space="preserve"> verify the</w:t>
      </w:r>
      <w:r w:rsidR="00A563A8" w:rsidRPr="003C42A6">
        <w:rPr>
          <w:bCs/>
          <w:iCs/>
          <w:lang w:val="en-GB"/>
        </w:rPr>
        <w:t xml:space="preserve"> key techniques</w:t>
      </w:r>
      <w:r w:rsidR="00A47484" w:rsidRPr="003C42A6">
        <w:rPr>
          <w:bCs/>
          <w:iCs/>
          <w:lang w:val="en-GB"/>
        </w:rPr>
        <w:t xml:space="preserve"> </w:t>
      </w:r>
      <w:r w:rsidR="00266F2E" w:rsidRPr="003C42A6">
        <w:rPr>
          <w:bCs/>
          <w:iCs/>
          <w:lang w:val="en-GB"/>
        </w:rPr>
        <w:t>of</w:t>
      </w:r>
      <w:r w:rsidR="0081559C" w:rsidRPr="003C42A6">
        <w:rPr>
          <w:bCs/>
          <w:iCs/>
          <w:lang w:val="en-GB"/>
        </w:rPr>
        <w:t xml:space="preserve"> Si-W</w:t>
      </w:r>
      <w:r w:rsidR="00266F2E" w:rsidRPr="003C42A6">
        <w:rPr>
          <w:bCs/>
          <w:iCs/>
          <w:lang w:val="en-GB"/>
        </w:rPr>
        <w:t xml:space="preserve"> ECAL</w:t>
      </w:r>
      <w:r w:rsidR="00B90F40" w:rsidRPr="003C42A6">
        <w:rPr>
          <w:bCs/>
          <w:iCs/>
          <w:lang w:val="en-GB"/>
        </w:rPr>
        <w:t xml:space="preserve"> for CEPC</w:t>
      </w:r>
      <w:r w:rsidR="00CC52F0" w:rsidRPr="003C42A6">
        <w:rPr>
          <w:bCs/>
          <w:iCs/>
          <w:lang w:val="en-GB"/>
        </w:rPr>
        <w:t>.</w:t>
      </w:r>
      <w:r w:rsidR="00843181" w:rsidRPr="003C42A6">
        <w:rPr>
          <w:bCs/>
          <w:iCs/>
          <w:lang w:val="en-GB"/>
        </w:rPr>
        <w:t xml:space="preserve"> </w:t>
      </w:r>
      <w:r w:rsidR="00DA209A" w:rsidRPr="003C42A6">
        <w:rPr>
          <w:bCs/>
          <w:iCs/>
          <w:lang w:val="en-GB"/>
        </w:rPr>
        <w:t xml:space="preserve">The cascading relationship outline of the prototype is shown in Figure 1. </w:t>
      </w:r>
      <w:r w:rsidR="00952741" w:rsidRPr="003C42A6">
        <w:rPr>
          <w:bCs/>
          <w:iCs/>
          <w:lang w:val="en-GB"/>
        </w:rPr>
        <w:t>T</w:t>
      </w:r>
      <w:r w:rsidR="00843181" w:rsidRPr="003C42A6">
        <w:rPr>
          <w:bCs/>
          <w:iCs/>
          <w:lang w:val="en-GB"/>
        </w:rPr>
        <w:t xml:space="preserve">his prototype </w:t>
      </w:r>
      <w:r w:rsidR="00F04093" w:rsidRPr="003C42A6">
        <w:rPr>
          <w:bCs/>
          <w:iCs/>
          <w:lang w:val="en-GB"/>
        </w:rPr>
        <w:t>has</w:t>
      </w:r>
      <w:r w:rsidR="00843181" w:rsidRPr="003C42A6">
        <w:rPr>
          <w:bCs/>
          <w:iCs/>
          <w:lang w:val="en-GB"/>
        </w:rPr>
        <w:t xml:space="preserve"> </w:t>
      </w:r>
      <w:r w:rsidR="00FD1BE9" w:rsidRPr="003C42A6">
        <w:rPr>
          <w:bCs/>
          <w:iCs/>
          <w:lang w:val="en-GB"/>
        </w:rPr>
        <w:t>dozens</w:t>
      </w:r>
      <w:r w:rsidR="00EE7EFA" w:rsidRPr="003C42A6">
        <w:rPr>
          <w:bCs/>
          <w:iCs/>
          <w:lang w:val="en-GB"/>
        </w:rPr>
        <w:t xml:space="preserve"> of layers with</w:t>
      </w:r>
      <w:r w:rsidR="00843181" w:rsidRPr="003C42A6">
        <w:rPr>
          <w:bCs/>
          <w:iCs/>
          <w:lang w:val="en-GB"/>
        </w:rPr>
        <w:t xml:space="preserve"> pixe</w:t>
      </w:r>
      <w:r w:rsidR="00F04093" w:rsidRPr="003C42A6">
        <w:rPr>
          <w:bCs/>
          <w:iCs/>
          <w:lang w:val="en-GB"/>
        </w:rPr>
        <w:t>lated</w:t>
      </w:r>
      <w:r w:rsidR="00843181" w:rsidRPr="003C42A6">
        <w:rPr>
          <w:bCs/>
          <w:iCs/>
          <w:lang w:val="en-GB"/>
        </w:rPr>
        <w:t xml:space="preserve"> silicon PIN array</w:t>
      </w:r>
      <w:r w:rsidR="003C1B76" w:rsidRPr="003C42A6">
        <w:rPr>
          <w:bCs/>
          <w:iCs/>
          <w:lang w:val="en-GB"/>
        </w:rPr>
        <w:t>s</w:t>
      </w:r>
      <w:r w:rsidR="00843181" w:rsidRPr="003C42A6">
        <w:rPr>
          <w:bCs/>
          <w:iCs/>
          <w:lang w:val="en-GB"/>
        </w:rPr>
        <w:t xml:space="preserve"> and</w:t>
      </w:r>
      <w:r w:rsidR="00FB6C92" w:rsidRPr="003C42A6">
        <w:rPr>
          <w:bCs/>
          <w:iCs/>
          <w:lang w:val="en-GB"/>
        </w:rPr>
        <w:t xml:space="preserve"> a readout system </w:t>
      </w:r>
      <w:r w:rsidR="001F2EEB" w:rsidRPr="003C42A6">
        <w:rPr>
          <w:bCs/>
          <w:iCs/>
          <w:lang w:val="en-GB"/>
        </w:rPr>
        <w:t>with</w:t>
      </w:r>
      <w:r w:rsidR="00FB6C92" w:rsidRPr="003C42A6">
        <w:rPr>
          <w:bCs/>
          <w:iCs/>
          <w:lang w:val="en-GB"/>
        </w:rPr>
        <w:t xml:space="preserve"> multi-channel</w:t>
      </w:r>
      <w:r w:rsidR="00671590" w:rsidRPr="003C42A6">
        <w:rPr>
          <w:bCs/>
          <w:iCs/>
          <w:lang w:val="en-GB"/>
        </w:rPr>
        <w:t>s</w:t>
      </w:r>
      <w:r w:rsidR="00FB6C92" w:rsidRPr="003C42A6">
        <w:rPr>
          <w:bCs/>
          <w:iCs/>
          <w:lang w:val="en-GB"/>
        </w:rPr>
        <w:t xml:space="preserve"> and scalable</w:t>
      </w:r>
      <w:r w:rsidR="008C0A65" w:rsidRPr="003C42A6">
        <w:rPr>
          <w:bCs/>
          <w:iCs/>
          <w:lang w:val="en-GB"/>
        </w:rPr>
        <w:t xml:space="preserve"> feature</w:t>
      </w:r>
      <w:r w:rsidR="00A42ED3" w:rsidRPr="003C42A6">
        <w:rPr>
          <w:bCs/>
          <w:iCs/>
          <w:lang w:val="en-GB"/>
        </w:rPr>
        <w:t>s</w:t>
      </w:r>
      <w:r w:rsidR="00FB6C92" w:rsidRPr="003C42A6">
        <w:rPr>
          <w:bCs/>
          <w:iCs/>
          <w:lang w:val="en-GB"/>
        </w:rPr>
        <w:t>.</w:t>
      </w:r>
      <w:r w:rsidR="00886F72" w:rsidRPr="003C42A6">
        <w:rPr>
          <w:bCs/>
          <w:iCs/>
          <w:lang w:val="en-GB"/>
        </w:rPr>
        <w:t xml:space="preserve"> </w:t>
      </w:r>
      <w:r w:rsidR="00E8266A" w:rsidRPr="003C42A6">
        <w:rPr>
          <w:bCs/>
          <w:iCs/>
          <w:lang w:val="en-GB"/>
        </w:rPr>
        <w:t>The readout channel of each silicon PIN pad</w:t>
      </w:r>
      <w:r w:rsidR="00BD4599" w:rsidRPr="003C42A6">
        <w:rPr>
          <w:bCs/>
          <w:iCs/>
          <w:lang w:val="en-GB"/>
        </w:rPr>
        <w:t xml:space="preserve"> should have enough</w:t>
      </w:r>
      <w:r w:rsidR="00116809" w:rsidRPr="003C42A6">
        <w:rPr>
          <w:lang w:val="de-DE"/>
        </w:rPr>
        <w:t xml:space="preserve"> s</w:t>
      </w:r>
      <w:r w:rsidR="007F3198" w:rsidRPr="003C42A6">
        <w:rPr>
          <w:lang w:val="de-DE"/>
        </w:rPr>
        <w:t>ignal-to-</w:t>
      </w:r>
      <w:r w:rsidR="00116809" w:rsidRPr="003C42A6">
        <w:rPr>
          <w:lang w:val="de-DE"/>
        </w:rPr>
        <w:t>noise r</w:t>
      </w:r>
      <w:r w:rsidR="007F3198" w:rsidRPr="003C42A6">
        <w:rPr>
          <w:lang w:val="de-DE"/>
        </w:rPr>
        <w:t>atio (SNR)</w:t>
      </w:r>
      <w:r w:rsidR="007C00E1" w:rsidRPr="003C42A6">
        <w:rPr>
          <w:lang w:val="de-DE"/>
        </w:rPr>
        <w:t xml:space="preserve"> and energy range</w:t>
      </w:r>
      <w:r w:rsidR="00BD4599" w:rsidRPr="003C42A6">
        <w:rPr>
          <w:bCs/>
          <w:iCs/>
          <w:lang w:val="en-GB"/>
        </w:rPr>
        <w:t xml:space="preserve"> for</w:t>
      </w:r>
      <w:r w:rsidR="00F827B8" w:rsidRPr="003C42A6">
        <w:rPr>
          <w:bCs/>
          <w:iCs/>
          <w:lang w:val="en-GB"/>
        </w:rPr>
        <w:t xml:space="preserve"> </w:t>
      </w:r>
      <w:r w:rsidR="00AE7277" w:rsidRPr="003C42A6">
        <w:rPr>
          <w:bCs/>
          <w:iCs/>
          <w:lang w:val="en-GB"/>
        </w:rPr>
        <w:t xml:space="preserve">at least 500 </w:t>
      </w:r>
      <w:proofErr w:type="gramStart"/>
      <w:r w:rsidR="00F827B8" w:rsidRPr="003C42A6">
        <w:rPr>
          <w:bCs/>
          <w:iCs/>
          <w:lang w:val="en-GB"/>
        </w:rPr>
        <w:t>MIP</w:t>
      </w:r>
      <w:r w:rsidR="00AE7277" w:rsidRPr="003C42A6">
        <w:rPr>
          <w:bCs/>
          <w:iCs/>
          <w:lang w:val="en-GB"/>
        </w:rPr>
        <w:t>s</w:t>
      </w:r>
      <w:proofErr w:type="gramEnd"/>
      <w:r w:rsidR="007C00E1" w:rsidRPr="003C42A6">
        <w:rPr>
          <w:bCs/>
          <w:iCs/>
          <w:lang w:val="en-GB"/>
        </w:rPr>
        <w:t>.</w:t>
      </w:r>
      <w:r w:rsidR="00FE3B66" w:rsidRPr="003C42A6">
        <w:rPr>
          <w:bCs/>
          <w:iCs/>
          <w:lang w:val="en-GB"/>
        </w:rPr>
        <w:t xml:space="preserve"> </w:t>
      </w:r>
      <w:r w:rsidR="004F44F9" w:rsidRPr="003C42A6">
        <w:rPr>
          <w:bCs/>
          <w:iCs/>
          <w:lang w:val="en-GB"/>
        </w:rPr>
        <w:t>T</w:t>
      </w:r>
      <w:r w:rsidR="002D5577" w:rsidRPr="003C42A6">
        <w:rPr>
          <w:bCs/>
          <w:iCs/>
          <w:lang w:val="en-GB"/>
        </w:rPr>
        <w:t xml:space="preserve">o </w:t>
      </w:r>
      <w:r w:rsidR="00320312" w:rsidRPr="003C42A6">
        <w:rPr>
          <w:bCs/>
          <w:iCs/>
          <w:lang w:val="en-GB"/>
        </w:rPr>
        <w:t>meet</w:t>
      </w:r>
      <w:r w:rsidR="004F44F9" w:rsidRPr="003C42A6">
        <w:rPr>
          <w:bCs/>
          <w:iCs/>
          <w:lang w:val="en-GB"/>
        </w:rPr>
        <w:t xml:space="preserve"> these requirements, the readout electronics are expected to have an equivalent noise level of </w:t>
      </w:r>
      <w:r w:rsidR="00B670DC" w:rsidRPr="003C42A6">
        <w:rPr>
          <w:bCs/>
          <w:iCs/>
          <w:lang w:val="en-GB"/>
        </w:rPr>
        <w:t xml:space="preserve">better than 1 </w:t>
      </w:r>
      <w:proofErr w:type="spellStart"/>
      <w:r w:rsidR="00B670DC" w:rsidRPr="003C42A6">
        <w:rPr>
          <w:bCs/>
          <w:iCs/>
          <w:lang w:val="en-GB"/>
        </w:rPr>
        <w:t>fC</w:t>
      </w:r>
      <w:proofErr w:type="spellEnd"/>
      <w:r w:rsidR="00B670DC" w:rsidRPr="003C42A6">
        <w:rPr>
          <w:bCs/>
          <w:iCs/>
          <w:lang w:val="en-GB"/>
        </w:rPr>
        <w:t xml:space="preserve"> and</w:t>
      </w:r>
      <w:r w:rsidR="004F44F9" w:rsidRPr="003C42A6">
        <w:rPr>
          <w:bCs/>
          <w:iCs/>
          <w:lang w:val="en-GB"/>
        </w:rPr>
        <w:t xml:space="preserve"> a linear range up to at least </w:t>
      </w:r>
      <w:r w:rsidR="0076273F" w:rsidRPr="003C42A6">
        <w:rPr>
          <w:bCs/>
          <w:iCs/>
          <w:lang w:val="en-GB"/>
        </w:rPr>
        <w:t>+</w:t>
      </w:r>
      <w:r w:rsidR="004F44F9" w:rsidRPr="003C42A6">
        <w:rPr>
          <w:bCs/>
          <w:iCs/>
          <w:lang w:val="en-GB"/>
        </w:rPr>
        <w:t>2000</w:t>
      </w:r>
      <w:r w:rsidR="0076273F" w:rsidRPr="003C42A6">
        <w:rPr>
          <w:bCs/>
          <w:iCs/>
          <w:lang w:val="en-GB"/>
        </w:rPr>
        <w:t xml:space="preserve"> </w:t>
      </w:r>
      <w:proofErr w:type="spellStart"/>
      <w:r w:rsidR="0076273F" w:rsidRPr="003C42A6">
        <w:rPr>
          <w:bCs/>
          <w:iCs/>
          <w:lang w:val="en-GB"/>
        </w:rPr>
        <w:t>fC</w:t>
      </w:r>
      <w:proofErr w:type="spellEnd"/>
      <w:r w:rsidR="0076273F" w:rsidRPr="003C42A6">
        <w:rPr>
          <w:bCs/>
          <w:iCs/>
          <w:lang w:val="en-GB"/>
        </w:rPr>
        <w:t xml:space="preserve">, </w:t>
      </w:r>
      <w:r w:rsidR="00A91287" w:rsidRPr="003C42A6">
        <w:rPr>
          <w:bCs/>
          <w:iCs/>
          <w:lang w:val="en-GB"/>
        </w:rPr>
        <w:t xml:space="preserve">considering the equivalent charge of MIP is about 4 </w:t>
      </w:r>
      <w:proofErr w:type="spellStart"/>
      <w:r w:rsidR="00A91287" w:rsidRPr="003C42A6">
        <w:rPr>
          <w:bCs/>
          <w:iCs/>
          <w:lang w:val="en-GB"/>
        </w:rPr>
        <w:t>fC</w:t>
      </w:r>
      <w:proofErr w:type="spellEnd"/>
      <w:r w:rsidR="009C4DE1" w:rsidRPr="003C42A6">
        <w:rPr>
          <w:bCs/>
          <w:iCs/>
          <w:lang w:val="en-GB"/>
        </w:rPr>
        <w:t xml:space="preserve"> </w:t>
      </w:r>
      <w:r w:rsidR="009C4DE1" w:rsidRPr="003C42A6">
        <w:rPr>
          <w:bCs/>
          <w:iCs/>
          <w:lang w:val="en-GB"/>
        </w:rPr>
        <w:fldChar w:fldCharType="begin"/>
      </w:r>
      <w:r w:rsidR="009C4DE1" w:rsidRPr="003C42A6">
        <w:rPr>
          <w:bCs/>
          <w:iCs/>
          <w:lang w:val="en-GB"/>
        </w:rPr>
        <w:instrText xml:space="preserve"> REF _Ref504552631 \r \h </w:instrText>
      </w:r>
      <w:r w:rsidR="009C4DE1" w:rsidRPr="003C42A6">
        <w:rPr>
          <w:bCs/>
          <w:iCs/>
          <w:lang w:val="en-GB"/>
        </w:rPr>
      </w:r>
      <w:r w:rsidR="009C4DE1" w:rsidRPr="003C42A6">
        <w:rPr>
          <w:bCs/>
          <w:iCs/>
          <w:lang w:val="en-GB"/>
        </w:rPr>
        <w:fldChar w:fldCharType="separate"/>
      </w:r>
      <w:ins w:id="75" w:author="Msy" w:date="2018-03-20T20:23:00Z">
        <w:r w:rsidR="0083027E">
          <w:rPr>
            <w:bCs/>
            <w:iCs/>
            <w:lang w:val="en-GB"/>
          </w:rPr>
          <w:t>[8]</w:t>
        </w:r>
      </w:ins>
      <w:del w:id="76" w:author="Msy" w:date="2018-03-20T19:51:00Z">
        <w:r w:rsidR="002A72F6" w:rsidDel="00016479">
          <w:rPr>
            <w:bCs/>
            <w:iCs/>
            <w:lang w:val="en-GB"/>
          </w:rPr>
          <w:delText>[5]</w:delText>
        </w:r>
      </w:del>
      <w:r w:rsidR="009C4DE1" w:rsidRPr="003C42A6">
        <w:rPr>
          <w:bCs/>
          <w:iCs/>
          <w:lang w:val="en-GB"/>
        </w:rPr>
        <w:fldChar w:fldCharType="end"/>
      </w:r>
      <w:r w:rsidR="00A91287" w:rsidRPr="003C42A6">
        <w:rPr>
          <w:bCs/>
          <w:iCs/>
          <w:lang w:val="en-GB"/>
        </w:rPr>
        <w:t>.</w:t>
      </w:r>
      <w:r w:rsidR="004F44F9" w:rsidRPr="003C42A6">
        <w:rPr>
          <w:bCs/>
          <w:iCs/>
          <w:lang w:val="en-GB"/>
        </w:rPr>
        <w:t xml:space="preserve"> </w:t>
      </w:r>
      <w:r w:rsidR="00B514BC" w:rsidRPr="003C42A6">
        <w:rPr>
          <w:bCs/>
          <w:iCs/>
          <w:lang w:val="en-GB"/>
        </w:rPr>
        <w:t>In addition</w:t>
      </w:r>
      <w:r w:rsidR="003C635D" w:rsidRPr="003C42A6">
        <w:rPr>
          <w:bCs/>
          <w:iCs/>
          <w:lang w:val="en-GB"/>
        </w:rPr>
        <w:t>, the</w:t>
      </w:r>
      <w:r w:rsidR="007426EC" w:rsidRPr="003C42A6">
        <w:rPr>
          <w:bCs/>
          <w:iCs/>
          <w:lang w:val="en-GB"/>
        </w:rPr>
        <w:t xml:space="preserve"> high-level</w:t>
      </w:r>
      <w:r w:rsidR="003C635D" w:rsidRPr="003C42A6">
        <w:rPr>
          <w:bCs/>
          <w:iCs/>
          <w:lang w:val="en-GB"/>
        </w:rPr>
        <w:t xml:space="preserve"> integration should be</w:t>
      </w:r>
      <w:r w:rsidR="007426EC" w:rsidRPr="003C42A6">
        <w:rPr>
          <w:bCs/>
          <w:iCs/>
          <w:lang w:val="en-GB"/>
        </w:rPr>
        <w:t xml:space="preserve"> carried out with minimal power</w:t>
      </w:r>
      <w:r w:rsidR="003C635D" w:rsidRPr="003C42A6">
        <w:rPr>
          <w:bCs/>
          <w:iCs/>
          <w:lang w:val="en-GB"/>
        </w:rPr>
        <w:t xml:space="preserve"> consumption</w:t>
      </w:r>
      <w:ins w:id="77" w:author="Msy" w:date="2018-03-20T20:44:00Z">
        <w:r w:rsidR="00691935">
          <w:rPr>
            <w:bCs/>
            <w:iCs/>
            <w:lang w:val="en-GB"/>
          </w:rPr>
          <w:t>.</w:t>
        </w:r>
      </w:ins>
      <w:ins w:id="78" w:author="Msy" w:date="2018-03-20T20:45:00Z">
        <w:r w:rsidR="00691935">
          <w:rPr>
            <w:bCs/>
            <w:iCs/>
            <w:lang w:val="en-GB"/>
          </w:rPr>
          <w:t xml:space="preserve"> D</w:t>
        </w:r>
      </w:ins>
      <w:ins w:id="79" w:author="Msy" w:date="2018-03-20T20:46:00Z">
        <w:r w:rsidR="00691935">
          <w:rPr>
            <w:bCs/>
            <w:iCs/>
            <w:lang w:val="en-GB"/>
          </w:rPr>
          <w:t>ifferent from linear colli</w:t>
        </w:r>
        <w:r w:rsidR="00111F1E">
          <w:rPr>
            <w:bCs/>
            <w:iCs/>
            <w:lang w:val="en-GB"/>
          </w:rPr>
          <w:t>der, the CEPC is not able to work in</w:t>
        </w:r>
        <w:r w:rsidR="00691935">
          <w:rPr>
            <w:bCs/>
            <w:iCs/>
            <w:lang w:val="en-GB"/>
          </w:rPr>
          <w:t xml:space="preserve"> the power</w:t>
        </w:r>
      </w:ins>
      <w:ins w:id="80" w:author="Msy" w:date="2018-03-20T20:48:00Z">
        <w:r w:rsidR="00111F1E">
          <w:rPr>
            <w:bCs/>
            <w:iCs/>
            <w:lang w:val="en-GB"/>
          </w:rPr>
          <w:t>-pulsed operation</w:t>
        </w:r>
      </w:ins>
      <w:ins w:id="81" w:author="Msy" w:date="2018-03-20T20:50:00Z">
        <w:r w:rsidR="00111F1E">
          <w:rPr>
            <w:bCs/>
            <w:iCs/>
            <w:lang w:val="en-GB"/>
          </w:rPr>
          <w:t xml:space="preserve"> mode</w:t>
        </w:r>
      </w:ins>
      <w:ins w:id="82" w:author="Msy" w:date="2018-03-20T20:49:00Z">
        <w:r w:rsidR="00111F1E">
          <w:rPr>
            <w:bCs/>
            <w:iCs/>
            <w:lang w:val="en-GB"/>
          </w:rPr>
          <w:t>, which means</w:t>
        </w:r>
      </w:ins>
      <w:ins w:id="83" w:author="Msy" w:date="2018-03-20T20:46:00Z">
        <w:r w:rsidR="00691935">
          <w:rPr>
            <w:bCs/>
            <w:iCs/>
            <w:lang w:val="en-GB"/>
          </w:rPr>
          <w:t xml:space="preserve"> </w:t>
        </w:r>
      </w:ins>
      <w:ins w:id="84" w:author="Msy" w:date="2018-03-20T20:50:00Z">
        <w:r w:rsidR="00111F1E">
          <w:rPr>
            <w:bCs/>
            <w:iCs/>
            <w:lang w:val="en-GB"/>
          </w:rPr>
          <w:t xml:space="preserve">the power consumption should be </w:t>
        </w:r>
      </w:ins>
      <w:ins w:id="85" w:author="Msy" w:date="2018-03-20T20:52:00Z">
        <w:r w:rsidR="00111F1E">
          <w:rPr>
            <w:bCs/>
            <w:iCs/>
            <w:lang w:val="en-GB"/>
          </w:rPr>
          <w:t xml:space="preserve">much </w:t>
        </w:r>
      </w:ins>
      <w:ins w:id="86" w:author="Msy" w:date="2018-03-20T20:50:00Z">
        <w:r w:rsidR="00111F1E">
          <w:rPr>
            <w:bCs/>
            <w:iCs/>
            <w:lang w:val="en-GB"/>
          </w:rPr>
          <w:t>lower than</w:t>
        </w:r>
      </w:ins>
      <w:r w:rsidR="003C635D" w:rsidRPr="003C42A6">
        <w:rPr>
          <w:bCs/>
          <w:iCs/>
          <w:lang w:val="en-GB"/>
        </w:rPr>
        <w:t xml:space="preserve"> </w:t>
      </w:r>
      <w:ins w:id="87" w:author="Msy" w:date="2018-03-20T20:52:00Z">
        <w:r w:rsidR="00111F1E">
          <w:rPr>
            <w:bCs/>
            <w:iCs/>
            <w:lang w:val="en-GB"/>
          </w:rPr>
          <w:t xml:space="preserve">that of linear collider </w:t>
        </w:r>
      </w:ins>
      <w:ins w:id="88" w:author="Msy" w:date="2018-03-20T20:57:00Z">
        <w:r w:rsidR="00A000D8">
          <w:rPr>
            <w:bCs/>
            <w:iCs/>
            <w:lang w:val="en-GB"/>
          </w:rPr>
          <w:t>for</w:t>
        </w:r>
      </w:ins>
      <w:ins w:id="89" w:author="Msy" w:date="2018-03-20T20:56:00Z">
        <w:r w:rsidR="003669ED">
          <w:rPr>
            <w:bCs/>
            <w:iCs/>
            <w:lang w:val="en-GB"/>
          </w:rPr>
          <w:t xml:space="preserve"> thermal requirements </w:t>
        </w:r>
      </w:ins>
      <w:r w:rsidR="000A6798" w:rsidRPr="003C42A6">
        <w:rPr>
          <w:bCs/>
          <w:iCs/>
          <w:lang w:val="en-GB"/>
        </w:rPr>
        <w:t>(</w:t>
      </w:r>
      <w:ins w:id="90" w:author="Msy" w:date="2018-03-20T20:52:00Z">
        <w:r w:rsidR="00111F1E">
          <w:rPr>
            <w:bCs/>
            <w:iCs/>
            <w:lang w:val="en-GB"/>
          </w:rPr>
          <w:t>at</w:t>
        </w:r>
      </w:ins>
      <w:ins w:id="91" w:author="Msy" w:date="2018-03-20T20:53:00Z">
        <w:r w:rsidR="00111F1E">
          <w:rPr>
            <w:bCs/>
            <w:iCs/>
            <w:lang w:val="en-GB"/>
          </w:rPr>
          <w:t xml:space="preserve"> </w:t>
        </w:r>
      </w:ins>
      <w:ins w:id="92" w:author="Msy" w:date="2018-03-20T20:52:00Z">
        <w:r w:rsidR="00111F1E">
          <w:rPr>
            <w:bCs/>
            <w:iCs/>
            <w:lang w:val="en-GB"/>
          </w:rPr>
          <w:t xml:space="preserve">least </w:t>
        </w:r>
      </w:ins>
      <w:ins w:id="93" w:author="Msy" w:date="2018-03-20T20:53:00Z">
        <w:r w:rsidR="00111F1E">
          <w:rPr>
            <w:bCs/>
            <w:iCs/>
            <w:lang w:val="en-GB"/>
          </w:rPr>
          <w:t>lower than</w:t>
        </w:r>
      </w:ins>
      <w:del w:id="94" w:author="Msy" w:date="2018-03-20T20:53:00Z">
        <w:r w:rsidR="000A6798" w:rsidRPr="003C42A6" w:rsidDel="00111F1E">
          <w:rPr>
            <w:bCs/>
            <w:iCs/>
            <w:lang w:val="en-GB"/>
          </w:rPr>
          <w:delText>&lt;</w:delText>
        </w:r>
      </w:del>
      <w:r w:rsidR="000A6798" w:rsidRPr="003C42A6">
        <w:rPr>
          <w:bCs/>
          <w:iCs/>
          <w:lang w:val="en-GB"/>
        </w:rPr>
        <w:t xml:space="preserve"> </w:t>
      </w:r>
      <w:r w:rsidR="003C635D" w:rsidRPr="003C42A6">
        <w:rPr>
          <w:bCs/>
          <w:iCs/>
          <w:lang w:val="en-GB"/>
        </w:rPr>
        <w:t>1</w:t>
      </w:r>
      <w:del w:id="95" w:author="Msy" w:date="2018-03-20T20:53:00Z">
        <w:r w:rsidR="003C635D" w:rsidRPr="003C42A6" w:rsidDel="00111F1E">
          <w:rPr>
            <w:bCs/>
            <w:iCs/>
            <w:lang w:val="en-GB"/>
          </w:rPr>
          <w:delText>0</w:delText>
        </w:r>
      </w:del>
      <w:r w:rsidR="003C635D" w:rsidRPr="003C42A6">
        <w:rPr>
          <w:bCs/>
          <w:iCs/>
          <w:lang w:val="en-GB"/>
        </w:rPr>
        <w:t xml:space="preserve"> </w:t>
      </w:r>
      <w:proofErr w:type="spellStart"/>
      <w:r w:rsidR="003C635D" w:rsidRPr="003C42A6">
        <w:rPr>
          <w:bCs/>
          <w:iCs/>
          <w:lang w:val="en-GB"/>
        </w:rPr>
        <w:t>mW</w:t>
      </w:r>
      <w:proofErr w:type="spellEnd"/>
      <w:r w:rsidR="000A6798" w:rsidRPr="003C42A6">
        <w:rPr>
          <w:bCs/>
          <w:iCs/>
          <w:lang w:val="en-GB"/>
        </w:rPr>
        <w:t xml:space="preserve"> / channel)</w:t>
      </w:r>
      <w:r w:rsidR="003C635D" w:rsidRPr="003C42A6">
        <w:rPr>
          <w:bCs/>
          <w:iCs/>
          <w:lang w:val="en-GB"/>
        </w:rPr>
        <w:t>.</w:t>
      </w:r>
    </w:p>
    <w:p w14:paraId="1FE05E36" w14:textId="5BCEB66B" w:rsidR="001C40C6" w:rsidRPr="003C42A6" w:rsidRDefault="00373AAD" w:rsidP="001C40C6">
      <w:pPr>
        <w:pStyle w:val="a1"/>
        <w:rPr>
          <w:bCs/>
          <w:iCs/>
          <w:lang w:val="en-GB"/>
        </w:rPr>
      </w:pPr>
      <w:del w:id="96" w:author="Msy" w:date="2018-03-19T19:44:00Z">
        <w:r w:rsidRPr="003C42A6" w:rsidDel="00230F5A">
          <w:rPr>
            <w:bCs/>
            <w:iCs/>
            <w:lang w:val="en-GB"/>
          </w:rPr>
          <w:delText>Based on</w:delText>
        </w:r>
      </w:del>
      <w:ins w:id="97" w:author="Msy" w:date="2018-03-19T19:44:00Z">
        <w:r w:rsidR="00230F5A">
          <w:rPr>
            <w:bCs/>
            <w:iCs/>
            <w:lang w:val="en-GB"/>
          </w:rPr>
          <w:t>To satisfy</w:t>
        </w:r>
      </w:ins>
      <w:r w:rsidRPr="003C42A6">
        <w:rPr>
          <w:bCs/>
          <w:iCs/>
          <w:lang w:val="en-GB"/>
        </w:rPr>
        <w:t xml:space="preserve"> the</w:t>
      </w:r>
      <w:r w:rsidR="002A0083" w:rsidRPr="003C42A6">
        <w:rPr>
          <w:bCs/>
          <w:iCs/>
          <w:lang w:val="en-GB"/>
        </w:rPr>
        <w:t xml:space="preserve"> requirements</w:t>
      </w:r>
      <w:r w:rsidRPr="003C42A6">
        <w:rPr>
          <w:bCs/>
          <w:iCs/>
          <w:lang w:val="en-GB"/>
        </w:rPr>
        <w:t xml:space="preserve"> mentioned above</w:t>
      </w:r>
      <w:r w:rsidR="002A0083" w:rsidRPr="003C42A6">
        <w:rPr>
          <w:bCs/>
          <w:iCs/>
          <w:lang w:val="en-GB"/>
        </w:rPr>
        <w:t>, a</w:t>
      </w:r>
      <w:r w:rsidR="001E4F57" w:rsidRPr="003C42A6">
        <w:rPr>
          <w:bCs/>
          <w:iCs/>
          <w:lang w:val="en-GB"/>
        </w:rPr>
        <w:t xml:space="preserve"> </w:t>
      </w:r>
      <w:r w:rsidR="00824F21" w:rsidRPr="003C42A6">
        <w:rPr>
          <w:bCs/>
          <w:iCs/>
          <w:lang w:val="en-GB"/>
        </w:rPr>
        <w:t xml:space="preserve">multi-channel </w:t>
      </w:r>
      <w:del w:id="98" w:author="Msy" w:date="2018-03-19T19:45:00Z">
        <w:r w:rsidR="00EC6AD4" w:rsidRPr="003C42A6" w:rsidDel="00F15568">
          <w:rPr>
            <w:bCs/>
            <w:iCs/>
            <w:lang w:val="en-GB"/>
          </w:rPr>
          <w:delText xml:space="preserve">and </w:delText>
        </w:r>
        <w:r w:rsidR="00824F21" w:rsidRPr="003C42A6" w:rsidDel="00F15568">
          <w:rPr>
            <w:bCs/>
            <w:iCs/>
            <w:lang w:val="en-GB"/>
          </w:rPr>
          <w:delText xml:space="preserve">scalable </w:delText>
        </w:r>
      </w:del>
      <w:r w:rsidR="001E4F57" w:rsidRPr="003C42A6">
        <w:rPr>
          <w:bCs/>
          <w:iCs/>
          <w:lang w:val="en-GB"/>
        </w:rPr>
        <w:t>readout</w:t>
      </w:r>
      <w:r w:rsidR="00CE6238" w:rsidRPr="003C42A6">
        <w:rPr>
          <w:bCs/>
          <w:iCs/>
          <w:lang w:val="en-GB"/>
        </w:rPr>
        <w:t xml:space="preserve"> system</w:t>
      </w:r>
      <w:r w:rsidR="00494917" w:rsidRPr="003C42A6">
        <w:rPr>
          <w:bCs/>
          <w:iCs/>
          <w:lang w:val="en-GB"/>
        </w:rPr>
        <w:t xml:space="preserve"> </w:t>
      </w:r>
      <w:r w:rsidR="00F131E9" w:rsidRPr="003C42A6">
        <w:rPr>
          <w:bCs/>
          <w:iCs/>
          <w:lang w:val="en-GB"/>
        </w:rPr>
        <w:t xml:space="preserve">is </w:t>
      </w:r>
      <w:r w:rsidR="001C27B6" w:rsidRPr="003C42A6">
        <w:rPr>
          <w:bCs/>
          <w:iCs/>
          <w:lang w:val="en-GB"/>
        </w:rPr>
        <w:t xml:space="preserve">currently </w:t>
      </w:r>
      <w:r w:rsidR="00F131E9" w:rsidRPr="003C42A6">
        <w:rPr>
          <w:bCs/>
          <w:iCs/>
          <w:lang w:val="en-GB"/>
        </w:rPr>
        <w:t>being</w:t>
      </w:r>
      <w:r w:rsidR="00494917" w:rsidRPr="003C42A6">
        <w:rPr>
          <w:bCs/>
          <w:iCs/>
          <w:lang w:val="en-GB"/>
        </w:rPr>
        <w:t xml:space="preserve"> developed</w:t>
      </w:r>
      <w:r w:rsidR="000B3959" w:rsidRPr="003C42A6">
        <w:rPr>
          <w:bCs/>
          <w:iCs/>
          <w:lang w:val="en-GB"/>
        </w:rPr>
        <w:t xml:space="preserve"> to test the performance of silicon PIN diodes </w:t>
      </w:r>
      <w:r w:rsidR="00F72AE9" w:rsidRPr="003C42A6">
        <w:rPr>
          <w:bCs/>
          <w:iCs/>
          <w:lang w:val="en-GB"/>
        </w:rPr>
        <w:t>and</w:t>
      </w:r>
      <w:r w:rsidR="000B3959" w:rsidRPr="003C42A6">
        <w:rPr>
          <w:bCs/>
          <w:iCs/>
          <w:lang w:val="en-GB"/>
        </w:rPr>
        <w:t xml:space="preserve"> </w:t>
      </w:r>
      <w:r w:rsidR="006B100A" w:rsidRPr="003C42A6">
        <w:rPr>
          <w:bCs/>
          <w:iCs/>
          <w:lang w:val="en-GB"/>
        </w:rPr>
        <w:t>pre-design the prototype</w:t>
      </w:r>
      <w:ins w:id="99" w:author="Msy" w:date="2018-03-19T23:14:00Z">
        <w:r w:rsidR="00800C6F">
          <w:rPr>
            <w:bCs/>
            <w:iCs/>
            <w:lang w:val="en-GB"/>
          </w:rPr>
          <w:t xml:space="preserve"> for beam test</w:t>
        </w:r>
      </w:ins>
      <w:r w:rsidR="006B100A" w:rsidRPr="003C42A6">
        <w:rPr>
          <w:bCs/>
          <w:iCs/>
          <w:lang w:val="en-GB"/>
        </w:rPr>
        <w:t>.</w:t>
      </w:r>
      <w:r w:rsidR="00F15568">
        <w:rPr>
          <w:bCs/>
          <w:iCs/>
          <w:lang w:val="en-GB"/>
        </w:rPr>
        <w:t xml:space="preserve"> </w:t>
      </w:r>
      <w:r w:rsidR="00F15568" w:rsidRPr="00F15568">
        <w:rPr>
          <w:rFonts w:hint="eastAsia"/>
          <w:bCs/>
          <w:iCs/>
          <w:lang w:val="en-GB"/>
          <w:rPrChange w:id="100" w:author="Msy" w:date="2018-03-19T19:46:00Z">
            <w:rPr>
              <w:rStyle w:val="fontstyle01"/>
              <w:rFonts w:hint="eastAsia"/>
            </w:rPr>
          </w:rPrChange>
        </w:rPr>
        <w:t>The system is based on the prior work performed within the CALICE collaboration, using their ASIC and referencing to the readout electronics architecture of the CALICE ECAL physics prototype</w:t>
      </w:r>
      <w:r w:rsidR="00D873A8">
        <w:rPr>
          <w:bCs/>
          <w:iCs/>
          <w:lang w:val="en-GB"/>
        </w:rPr>
        <w:t xml:space="preserve"> and technical prototype</w:t>
      </w:r>
      <w:r w:rsidR="00323102">
        <w:rPr>
          <w:bCs/>
          <w:iCs/>
          <w:lang w:val="en-GB"/>
        </w:rPr>
        <w:t xml:space="preserve"> </w:t>
      </w:r>
      <w:r w:rsidR="00323102">
        <w:rPr>
          <w:bCs/>
          <w:iCs/>
          <w:lang w:val="en-GB"/>
        </w:rPr>
        <w:fldChar w:fldCharType="begin"/>
      </w:r>
      <w:r w:rsidR="00323102">
        <w:rPr>
          <w:bCs/>
          <w:iCs/>
          <w:lang w:val="en-GB"/>
        </w:rPr>
        <w:instrText xml:space="preserve"> REF _Ref504552631 \r \h </w:instrText>
      </w:r>
      <w:r w:rsidR="00100C90" w:rsidRPr="003C42A6">
        <w:rPr>
          <w:bCs/>
          <w:iCs/>
          <w:lang w:val="en-GB"/>
        </w:rPr>
        <w:instrText xml:space="preserve">\#"[0" </w:instrText>
      </w:r>
      <w:r w:rsidR="00323102">
        <w:rPr>
          <w:bCs/>
          <w:iCs/>
          <w:lang w:val="en-GB"/>
        </w:rPr>
      </w:r>
      <w:r w:rsidR="00323102">
        <w:rPr>
          <w:bCs/>
          <w:iCs/>
          <w:lang w:val="en-GB"/>
        </w:rPr>
        <w:fldChar w:fldCharType="separate"/>
      </w:r>
      <w:ins w:id="101" w:author="Msy" w:date="2018-03-20T20:23:00Z">
        <w:r w:rsidR="0083027E" w:rsidRPr="003C42A6">
          <w:rPr>
            <w:bCs/>
            <w:iCs/>
            <w:lang w:val="en-GB"/>
          </w:rPr>
          <w:t>[</w:t>
        </w:r>
        <w:r w:rsidR="0083027E">
          <w:rPr>
            <w:bCs/>
            <w:iCs/>
            <w:lang w:val="en-GB"/>
          </w:rPr>
          <w:t>8</w:t>
        </w:r>
      </w:ins>
      <w:del w:id="102" w:author="Msy" w:date="2018-03-20T19:51:00Z">
        <w:r w:rsidR="000429C0" w:rsidRPr="003C42A6" w:rsidDel="00016479">
          <w:rPr>
            <w:bCs/>
            <w:iCs/>
            <w:lang w:val="en-GB"/>
          </w:rPr>
          <w:delText>[</w:delText>
        </w:r>
        <w:r w:rsidR="000429C0" w:rsidDel="00016479">
          <w:rPr>
            <w:bCs/>
            <w:iCs/>
            <w:lang w:val="en-GB"/>
          </w:rPr>
          <w:delText>5</w:delText>
        </w:r>
      </w:del>
      <w:r w:rsidR="00323102">
        <w:rPr>
          <w:bCs/>
          <w:iCs/>
          <w:lang w:val="en-GB"/>
        </w:rPr>
        <w:fldChar w:fldCharType="end"/>
      </w:r>
      <w:proofErr w:type="gramStart"/>
      <w:r w:rsidR="00100C90">
        <w:rPr>
          <w:bCs/>
          <w:iCs/>
          <w:lang w:val="en-GB"/>
        </w:rPr>
        <w:t>,</w:t>
      </w:r>
      <w:proofErr w:type="gramEnd"/>
      <w:r w:rsidR="002A72F6">
        <w:rPr>
          <w:bCs/>
          <w:iCs/>
          <w:lang w:val="en-GB"/>
        </w:rPr>
        <w:fldChar w:fldCharType="begin"/>
      </w:r>
      <w:r w:rsidR="002A72F6">
        <w:rPr>
          <w:bCs/>
          <w:iCs/>
          <w:lang w:val="en-GB"/>
        </w:rPr>
        <w:instrText xml:space="preserve"> REF _Ref509327397 \r \h </w:instrText>
      </w:r>
      <w:r w:rsidR="00100C90" w:rsidRPr="003C42A6">
        <w:rPr>
          <w:bCs/>
          <w:iCs/>
          <w:lang w:val="en-GB"/>
        </w:rPr>
        <w:instrText xml:space="preserve">\#"0]" </w:instrText>
      </w:r>
      <w:r w:rsidR="002A72F6">
        <w:rPr>
          <w:bCs/>
          <w:iCs/>
          <w:lang w:val="en-GB"/>
        </w:rPr>
      </w:r>
      <w:r w:rsidR="002A72F6">
        <w:rPr>
          <w:bCs/>
          <w:iCs/>
          <w:lang w:val="en-GB"/>
        </w:rPr>
        <w:fldChar w:fldCharType="separate"/>
      </w:r>
      <w:ins w:id="103" w:author="Msy" w:date="2018-03-20T20:23:00Z">
        <w:r w:rsidR="0083027E">
          <w:rPr>
            <w:bCs/>
            <w:iCs/>
            <w:lang w:val="en-GB"/>
          </w:rPr>
          <w:t>9</w:t>
        </w:r>
        <w:r w:rsidR="0083027E" w:rsidRPr="003C42A6">
          <w:rPr>
            <w:bCs/>
            <w:iCs/>
            <w:lang w:val="en-GB"/>
          </w:rPr>
          <w:t>]</w:t>
        </w:r>
      </w:ins>
      <w:del w:id="104" w:author="Msy" w:date="2018-03-20T19:51:00Z">
        <w:r w:rsidR="000429C0" w:rsidDel="00016479">
          <w:rPr>
            <w:bCs/>
            <w:iCs/>
            <w:lang w:val="en-GB"/>
          </w:rPr>
          <w:delText>6</w:delText>
        </w:r>
        <w:r w:rsidR="000429C0" w:rsidRPr="003C42A6" w:rsidDel="00016479">
          <w:rPr>
            <w:bCs/>
            <w:iCs/>
            <w:lang w:val="en-GB"/>
          </w:rPr>
          <w:delText>]</w:delText>
        </w:r>
      </w:del>
      <w:r w:rsidR="002A72F6">
        <w:rPr>
          <w:bCs/>
          <w:iCs/>
          <w:lang w:val="en-GB"/>
        </w:rPr>
        <w:fldChar w:fldCharType="end"/>
      </w:r>
      <w:ins w:id="105" w:author="Msy" w:date="2018-03-19T19:46:00Z">
        <w:r w:rsidR="00F15568" w:rsidRPr="00F15568">
          <w:rPr>
            <w:rFonts w:hint="eastAsia"/>
            <w:bCs/>
            <w:iCs/>
            <w:lang w:val="en-GB"/>
            <w:rPrChange w:id="106" w:author="Msy" w:date="2018-03-19T19:46:00Z">
              <w:rPr>
                <w:rStyle w:val="fontstyle01"/>
                <w:rFonts w:hint="eastAsia"/>
              </w:rPr>
            </w:rPrChange>
          </w:rPr>
          <w:t>.</w:t>
        </w:r>
      </w:ins>
      <w:r w:rsidR="00BE3ADC" w:rsidRPr="003C42A6">
        <w:rPr>
          <w:bCs/>
          <w:iCs/>
          <w:lang w:val="en-GB"/>
        </w:rPr>
        <w:t xml:space="preserve"> </w:t>
      </w:r>
      <w:ins w:id="107" w:author="Msy" w:date="2018-03-19T22:14:00Z">
        <w:r w:rsidR="00C57766">
          <w:rPr>
            <w:bCs/>
            <w:iCs/>
            <w:lang w:val="en-GB"/>
          </w:rPr>
          <w:t>But unlike the ILC detector</w:t>
        </w:r>
      </w:ins>
      <w:ins w:id="108" w:author="Msy" w:date="2018-03-19T22:15:00Z">
        <w:r w:rsidR="00C57766">
          <w:rPr>
            <w:bCs/>
            <w:iCs/>
            <w:lang w:val="en-GB"/>
          </w:rPr>
          <w:t>, the CEPC detector will operate in continuous mode,</w:t>
        </w:r>
      </w:ins>
      <w:ins w:id="109" w:author="Msy" w:date="2018-03-19T22:17:00Z">
        <w:r w:rsidR="00EB52DB">
          <w:rPr>
            <w:bCs/>
            <w:iCs/>
            <w:lang w:val="en-GB"/>
          </w:rPr>
          <w:t xml:space="preserve"> which leads to new requirements for the </w:t>
        </w:r>
      </w:ins>
      <w:ins w:id="110" w:author="Msy" w:date="2018-03-19T22:20:00Z">
        <w:r w:rsidR="00EB52DB">
          <w:rPr>
            <w:bCs/>
            <w:iCs/>
            <w:lang w:val="en-GB"/>
          </w:rPr>
          <w:t xml:space="preserve">ASIC. </w:t>
        </w:r>
      </w:ins>
      <w:ins w:id="111" w:author="Msy" w:date="2018-03-19T23:15:00Z">
        <w:r w:rsidR="00F62345">
          <w:rPr>
            <w:bCs/>
            <w:iCs/>
            <w:lang w:val="en-GB"/>
          </w:rPr>
          <w:t>One of the</w:t>
        </w:r>
      </w:ins>
      <w:ins w:id="112" w:author="Msy" w:date="2018-03-19T22:24:00Z">
        <w:r w:rsidR="00EB52DB">
          <w:rPr>
            <w:bCs/>
            <w:iCs/>
            <w:lang w:val="en-GB"/>
          </w:rPr>
          <w:t xml:space="preserve"> </w:t>
        </w:r>
      </w:ins>
      <w:ins w:id="113" w:author="Msy" w:date="2018-03-19T23:15:00Z">
        <w:r w:rsidR="00F62345">
          <w:rPr>
            <w:bCs/>
            <w:iCs/>
            <w:lang w:val="en-GB"/>
          </w:rPr>
          <w:t>two</w:t>
        </w:r>
      </w:ins>
      <w:ins w:id="114" w:author="Msy" w:date="2018-03-19T22:24:00Z">
        <w:r w:rsidR="00EB52DB">
          <w:rPr>
            <w:bCs/>
            <w:iCs/>
            <w:lang w:val="en-GB"/>
          </w:rPr>
          <w:t xml:space="preserve"> </w:t>
        </w:r>
      </w:ins>
      <w:ins w:id="115" w:author="Msy" w:date="2018-03-19T22:30:00Z">
        <w:r w:rsidR="007C0E8C">
          <w:rPr>
            <w:bCs/>
            <w:iCs/>
            <w:lang w:val="en-GB"/>
          </w:rPr>
          <w:t>purpose</w:t>
        </w:r>
      </w:ins>
      <w:ins w:id="116" w:author="Msy" w:date="2018-03-19T22:24:00Z">
        <w:r w:rsidR="00EB52DB">
          <w:rPr>
            <w:bCs/>
            <w:iCs/>
            <w:lang w:val="en-GB"/>
          </w:rPr>
          <w:t xml:space="preserve"> of the system is </w:t>
        </w:r>
      </w:ins>
      <w:ins w:id="117" w:author="Msy" w:date="2018-03-19T22:25:00Z">
        <w:r w:rsidR="00EB52DB">
          <w:rPr>
            <w:bCs/>
            <w:iCs/>
            <w:lang w:val="en-GB"/>
          </w:rPr>
          <w:t xml:space="preserve">to </w:t>
        </w:r>
      </w:ins>
      <w:ins w:id="118" w:author="Msy" w:date="2018-03-19T22:24:00Z">
        <w:r w:rsidR="00EB52DB">
          <w:rPr>
            <w:bCs/>
            <w:iCs/>
            <w:lang w:val="en-GB"/>
          </w:rPr>
          <w:t xml:space="preserve">verify </w:t>
        </w:r>
      </w:ins>
      <w:ins w:id="119" w:author="Msy" w:date="2018-03-19T22:25:00Z">
        <w:r w:rsidR="00EB52DB">
          <w:rPr>
            <w:bCs/>
            <w:iCs/>
            <w:lang w:val="en-GB"/>
          </w:rPr>
          <w:t>whether the basic performance</w:t>
        </w:r>
      </w:ins>
      <w:ins w:id="120" w:author="Msy" w:date="2018-03-19T22:27:00Z">
        <w:r w:rsidR="007C0E8C">
          <w:rPr>
            <w:bCs/>
            <w:iCs/>
            <w:lang w:val="en-GB"/>
          </w:rPr>
          <w:t xml:space="preserve"> of ASIC and silicon PIN cell</w:t>
        </w:r>
      </w:ins>
      <w:ins w:id="121" w:author="Msy" w:date="2018-03-19T22:25:00Z">
        <w:r w:rsidR="00EB52DB">
          <w:rPr>
            <w:bCs/>
            <w:iCs/>
            <w:lang w:val="en-GB"/>
          </w:rPr>
          <w:t>, such as SNR and range,</w:t>
        </w:r>
      </w:ins>
      <w:ins w:id="122" w:author="Msy" w:date="2018-03-19T22:28:00Z">
        <w:r w:rsidR="007C0E8C">
          <w:rPr>
            <w:bCs/>
            <w:iCs/>
            <w:lang w:val="en-GB"/>
          </w:rPr>
          <w:t xml:space="preserve"> meets the requirements of the CEPC ECAL.</w:t>
        </w:r>
      </w:ins>
      <w:ins w:id="123" w:author="Msy" w:date="2018-03-19T22:29:00Z">
        <w:r w:rsidR="007C0E8C">
          <w:rPr>
            <w:bCs/>
            <w:iCs/>
            <w:lang w:val="en-GB"/>
          </w:rPr>
          <w:t xml:space="preserve"> The other </w:t>
        </w:r>
      </w:ins>
      <w:ins w:id="124" w:author="Msy" w:date="2018-03-19T22:30:00Z">
        <w:r w:rsidR="007C0E8C">
          <w:rPr>
            <w:bCs/>
            <w:iCs/>
            <w:lang w:val="en-GB"/>
          </w:rPr>
          <w:t>purpose</w:t>
        </w:r>
      </w:ins>
      <w:ins w:id="125" w:author="Msy" w:date="2018-03-19T22:29:00Z">
        <w:r w:rsidR="007C0E8C">
          <w:rPr>
            <w:bCs/>
            <w:iCs/>
            <w:lang w:val="en-GB"/>
          </w:rPr>
          <w:t xml:space="preserve"> is to</w:t>
        </w:r>
      </w:ins>
      <w:ins w:id="126" w:author="Msy" w:date="2018-03-19T22:30:00Z">
        <w:r w:rsidR="007C0E8C">
          <w:rPr>
            <w:bCs/>
            <w:iCs/>
            <w:lang w:val="en-GB"/>
          </w:rPr>
          <w:t xml:space="preserve"> propose an architecture that is easy expend to a beam prototype.</w:t>
        </w:r>
      </w:ins>
      <w:ins w:id="127" w:author="Msy" w:date="2018-03-19T22:25:00Z">
        <w:r w:rsidR="00EB52DB">
          <w:rPr>
            <w:bCs/>
            <w:iCs/>
            <w:lang w:val="en-GB"/>
          </w:rPr>
          <w:t xml:space="preserve"> </w:t>
        </w:r>
      </w:ins>
      <w:r w:rsidR="008C0E5B" w:rsidRPr="003C42A6">
        <w:rPr>
          <w:bCs/>
          <w:iCs/>
          <w:lang w:val="en-GB"/>
        </w:rPr>
        <w:t>Details</w:t>
      </w:r>
      <w:r w:rsidR="00BE3ADC" w:rsidRPr="003C42A6">
        <w:rPr>
          <w:bCs/>
          <w:iCs/>
          <w:lang w:val="en-GB"/>
        </w:rPr>
        <w:t xml:space="preserve"> of the</w:t>
      </w:r>
      <w:r w:rsidR="005D08C5" w:rsidRPr="003C42A6">
        <w:rPr>
          <w:bCs/>
          <w:iCs/>
          <w:lang w:val="en-GB"/>
        </w:rPr>
        <w:t xml:space="preserve"> readout</w:t>
      </w:r>
      <w:r w:rsidR="00BE3ADC" w:rsidRPr="003C42A6">
        <w:rPr>
          <w:bCs/>
          <w:iCs/>
          <w:lang w:val="en-GB"/>
        </w:rPr>
        <w:t xml:space="preserve"> system </w:t>
      </w:r>
      <w:r w:rsidR="00393B1B" w:rsidRPr="003C42A6">
        <w:rPr>
          <w:bCs/>
          <w:iCs/>
          <w:lang w:val="en-GB"/>
        </w:rPr>
        <w:t>and</w:t>
      </w:r>
      <w:r w:rsidR="00BE3ADC" w:rsidRPr="003C42A6">
        <w:rPr>
          <w:bCs/>
          <w:iCs/>
          <w:lang w:val="en-GB"/>
        </w:rPr>
        <w:t xml:space="preserve"> </w:t>
      </w:r>
      <w:r w:rsidR="00BE3ADC" w:rsidRPr="003C42A6">
        <w:rPr>
          <w:lang w:val="de-DE"/>
        </w:rPr>
        <w:t xml:space="preserve">preliminary test results </w:t>
      </w:r>
      <w:r w:rsidR="00DC0487" w:rsidRPr="003C42A6">
        <w:rPr>
          <w:lang w:val="de-DE"/>
        </w:rPr>
        <w:t>are</w:t>
      </w:r>
      <w:r w:rsidR="00BE3ADC" w:rsidRPr="003C42A6">
        <w:rPr>
          <w:lang w:val="de-DE"/>
        </w:rPr>
        <w:t xml:space="preserve"> </w:t>
      </w:r>
      <w:r w:rsidR="005B52A3" w:rsidRPr="003C42A6">
        <w:rPr>
          <w:lang w:val="de-DE"/>
        </w:rPr>
        <w:t>presented</w:t>
      </w:r>
      <w:r w:rsidR="000E5CD2" w:rsidRPr="003C42A6">
        <w:rPr>
          <w:lang w:val="de-DE"/>
        </w:rPr>
        <w:t xml:space="preserve"> below</w:t>
      </w:r>
      <w:r w:rsidR="00BE3ADC" w:rsidRPr="003C42A6">
        <w:rPr>
          <w:lang w:val="de-DE"/>
        </w:rPr>
        <w:t>.</w:t>
      </w:r>
    </w:p>
    <w:p w14:paraId="7D8B029F" w14:textId="15199E2E" w:rsidR="009E51AA" w:rsidRPr="003C42A6" w:rsidRDefault="0030497B" w:rsidP="006D6BBF">
      <w:pPr>
        <w:pStyle w:val="section"/>
      </w:pPr>
      <w:bookmarkStart w:id="128" w:name="_Toc509340720"/>
      <w:r w:rsidRPr="003C42A6">
        <w:rPr>
          <w:lang w:val="en-GB"/>
        </w:rPr>
        <w:lastRenderedPageBreak/>
        <w:t>S</w:t>
      </w:r>
      <w:r w:rsidR="00E1064E" w:rsidRPr="003C42A6">
        <w:rPr>
          <w:lang w:val="en-GB"/>
        </w:rPr>
        <w:t>ystem</w:t>
      </w:r>
      <w:r w:rsidRPr="003C42A6">
        <w:rPr>
          <w:lang w:val="en-GB"/>
        </w:rPr>
        <w:t xml:space="preserve"> implement</w:t>
      </w:r>
      <w:bookmarkEnd w:id="128"/>
    </w:p>
    <w:p w14:paraId="58F09921" w14:textId="77777777" w:rsidR="00E1064E" w:rsidRPr="003C42A6" w:rsidRDefault="00E1064E" w:rsidP="0083516F">
      <w:pPr>
        <w:pStyle w:val="Subsection"/>
      </w:pPr>
      <w:bookmarkStart w:id="129" w:name="_Toc509340721"/>
      <w:r w:rsidRPr="003C42A6">
        <w:t>Architecture</w:t>
      </w:r>
      <w:bookmarkEnd w:id="129"/>
    </w:p>
    <w:p w14:paraId="212F5B23" w14:textId="0373B839" w:rsidR="00144A21" w:rsidRPr="003C42A6" w:rsidRDefault="00323102" w:rsidP="004F44F9">
      <w:pPr>
        <w:pStyle w:val="a1"/>
        <w:keepNext/>
        <w:ind w:firstLine="0"/>
        <w:jc w:val="center"/>
      </w:pPr>
      <w:r w:rsidRPr="003C42A6">
        <w:object w:dxaOrig="10875" w:dyaOrig="4471" w14:anchorId="099A4884">
          <v:shape id="_x0000_i1026" type="#_x0000_t75" style="width:338.5pt;height:139.15pt" o:ole="">
            <v:imagedata r:id="rId11" o:title=""/>
          </v:shape>
          <o:OLEObject Type="Embed" ProgID="Visio.Drawing.15" ShapeID="_x0000_i1026" DrawAspect="Content" ObjectID="_1583165538" r:id="rId12"/>
        </w:object>
      </w:r>
    </w:p>
    <w:p w14:paraId="30C80084" w14:textId="64BFD8E7" w:rsidR="00144A21" w:rsidRPr="003C42A6" w:rsidRDefault="00144A21" w:rsidP="004F44F9">
      <w:pPr>
        <w:pStyle w:val="a7"/>
        <w:jc w:val="center"/>
        <w:rPr>
          <w:b w:val="0"/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2</w:t>
        </w:r>
      </w:fldSimple>
      <w:r w:rsidRPr="003C42A6">
        <w:t xml:space="preserve">. </w:t>
      </w:r>
      <w:r w:rsidRPr="003C42A6">
        <w:rPr>
          <w:b w:val="0"/>
        </w:rPr>
        <w:t>The architecture of the readout</w:t>
      </w:r>
      <w:r w:rsidR="00B13B0F" w:rsidRPr="003C42A6">
        <w:rPr>
          <w:b w:val="0"/>
        </w:rPr>
        <w:t xml:space="preserve"> electronics</w:t>
      </w:r>
      <w:r w:rsidRPr="003C42A6">
        <w:rPr>
          <w:b w:val="0"/>
        </w:rPr>
        <w:t xml:space="preserve"> system</w:t>
      </w:r>
    </w:p>
    <w:p w14:paraId="03C8A7A4" w14:textId="50A233DB" w:rsidR="00053A76" w:rsidRPr="003C42A6" w:rsidRDefault="00EE6D49" w:rsidP="00E96369">
      <w:pPr>
        <w:pStyle w:val="a1"/>
        <w:ind w:firstLine="0"/>
        <w:rPr>
          <w:bCs/>
          <w:iCs/>
          <w:lang w:val="en-GB"/>
        </w:rPr>
      </w:pPr>
      <w:ins w:id="130" w:author="Msy" w:date="2018-03-20T21:34:00Z">
        <w:r>
          <w:rPr>
            <w:bCs/>
            <w:iCs/>
            <w:lang w:val="en-GB"/>
          </w:rPr>
          <w:t xml:space="preserve">At the first stage, </w:t>
        </w:r>
      </w:ins>
      <w:ins w:id="131" w:author="Msy" w:date="2018-03-20T21:47:00Z">
        <w:r w:rsidR="006757D1">
          <w:rPr>
            <w:bCs/>
            <w:iCs/>
            <w:lang w:val="en-GB"/>
          </w:rPr>
          <w:t xml:space="preserve">a small system with several layer of silicon PIN array will be designed. </w:t>
        </w:r>
      </w:ins>
      <w:ins w:id="132" w:author="Msy" w:date="2018-03-20T21:48:00Z">
        <w:r w:rsidR="006757D1">
          <w:rPr>
            <w:bCs/>
            <w:iCs/>
            <w:lang w:val="en-GB"/>
          </w:rPr>
          <w:t>The system is for basic performance test such as noise and calibration of single channel</w:t>
        </w:r>
      </w:ins>
      <w:ins w:id="133" w:author="Msy" w:date="2018-03-20T21:35:00Z">
        <w:r>
          <w:rPr>
            <w:bCs/>
            <w:iCs/>
            <w:lang w:val="en-GB"/>
          </w:rPr>
          <w:t>.</w:t>
        </w:r>
      </w:ins>
      <w:ins w:id="134" w:author="Msy" w:date="2018-03-20T21:49:00Z">
        <w:r w:rsidR="006757D1">
          <w:rPr>
            <w:bCs/>
            <w:iCs/>
            <w:lang w:val="en-GB"/>
          </w:rPr>
          <w:t xml:space="preserve"> The system should also have potential for expansion without changing the interface protocol.</w:t>
        </w:r>
      </w:ins>
      <w:ins w:id="135" w:author="Msy" w:date="2018-03-20T21:35:00Z">
        <w:r>
          <w:rPr>
            <w:bCs/>
            <w:iCs/>
            <w:lang w:val="en-GB"/>
          </w:rPr>
          <w:t xml:space="preserve"> </w:t>
        </w:r>
      </w:ins>
      <w:r w:rsidR="007F6C33" w:rsidRPr="003C42A6">
        <w:rPr>
          <w:bCs/>
          <w:iCs/>
          <w:lang w:val="en-GB"/>
        </w:rPr>
        <w:t>The architecture of the designed</w:t>
      </w:r>
      <w:r w:rsidR="00053A76" w:rsidRPr="003C42A6">
        <w:rPr>
          <w:bCs/>
          <w:iCs/>
          <w:lang w:val="en-GB"/>
        </w:rPr>
        <w:t xml:space="preserve"> system is shown in </w:t>
      </w:r>
      <w:r w:rsidR="003807E1" w:rsidRPr="003C42A6">
        <w:rPr>
          <w:bCs/>
          <w:iCs/>
          <w:lang w:val="en-GB"/>
        </w:rPr>
        <w:t>Figure</w:t>
      </w:r>
      <w:r w:rsidR="00053A76" w:rsidRPr="003C42A6">
        <w:rPr>
          <w:bCs/>
          <w:iCs/>
          <w:lang w:val="en-GB"/>
        </w:rPr>
        <w:t xml:space="preserve"> 2. It</w:t>
      </w:r>
      <w:r w:rsidR="008045EE" w:rsidRPr="003C42A6">
        <w:rPr>
          <w:bCs/>
          <w:iCs/>
          <w:lang w:val="en-GB"/>
        </w:rPr>
        <w:t xml:space="preserve"> consists</w:t>
      </w:r>
      <w:r w:rsidR="00586490" w:rsidRPr="003C42A6">
        <w:rPr>
          <w:bCs/>
          <w:iCs/>
          <w:lang w:val="en-GB"/>
        </w:rPr>
        <w:t xml:space="preserve"> of</w:t>
      </w:r>
      <w:r w:rsidR="00053A76" w:rsidRPr="003C42A6">
        <w:rPr>
          <w:bCs/>
          <w:iCs/>
          <w:lang w:val="en-GB"/>
        </w:rPr>
        <w:t xml:space="preserve"> three kinds of modules, the detector and ASIC module called </w:t>
      </w:r>
      <w:r w:rsidR="003852DF" w:rsidRPr="003C42A6">
        <w:rPr>
          <w:bCs/>
          <w:iCs/>
          <w:lang w:val="en-GB"/>
        </w:rPr>
        <w:t>f</w:t>
      </w:r>
      <w:r w:rsidR="00053A76" w:rsidRPr="003C42A6">
        <w:rPr>
          <w:bCs/>
          <w:iCs/>
          <w:lang w:val="en-GB"/>
        </w:rPr>
        <w:t>ron</w:t>
      </w:r>
      <w:r w:rsidR="003852DF" w:rsidRPr="003C42A6">
        <w:rPr>
          <w:bCs/>
          <w:iCs/>
          <w:lang w:val="en-GB"/>
        </w:rPr>
        <w:t>t-e</w:t>
      </w:r>
      <w:r w:rsidR="00DE631E" w:rsidRPr="003C42A6">
        <w:rPr>
          <w:bCs/>
          <w:iCs/>
          <w:lang w:val="en-GB"/>
        </w:rPr>
        <w:t xml:space="preserve">nd </w:t>
      </w:r>
      <w:r w:rsidR="003852DF" w:rsidRPr="003C42A6">
        <w:rPr>
          <w:bCs/>
          <w:iCs/>
          <w:lang w:val="en-GB"/>
        </w:rPr>
        <w:t>b</w:t>
      </w:r>
      <w:r w:rsidR="00053A76" w:rsidRPr="003C42A6">
        <w:rPr>
          <w:bCs/>
          <w:iCs/>
          <w:lang w:val="en-GB"/>
        </w:rPr>
        <w:t>oard module</w:t>
      </w:r>
      <w:r w:rsidR="00945150" w:rsidRPr="003C42A6">
        <w:rPr>
          <w:bCs/>
          <w:iCs/>
          <w:lang w:val="en-GB"/>
        </w:rPr>
        <w:t xml:space="preserve"> (FEB), the d</w:t>
      </w:r>
      <w:r w:rsidR="00053A76" w:rsidRPr="003C42A6">
        <w:rPr>
          <w:bCs/>
          <w:iCs/>
          <w:lang w:val="en-GB"/>
        </w:rPr>
        <w:t xml:space="preserve">ata </w:t>
      </w:r>
      <w:r w:rsidR="00945150" w:rsidRPr="003C42A6">
        <w:rPr>
          <w:bCs/>
          <w:iCs/>
          <w:lang w:val="en-GB"/>
        </w:rPr>
        <w:t>i</w:t>
      </w:r>
      <w:r w:rsidR="00053A76" w:rsidRPr="003C42A6">
        <w:rPr>
          <w:bCs/>
          <w:iCs/>
          <w:lang w:val="en-GB"/>
        </w:rPr>
        <w:t>nterface module (DIF)</w:t>
      </w:r>
      <w:r w:rsidR="00FE0CBA" w:rsidRPr="003C42A6">
        <w:rPr>
          <w:bCs/>
          <w:iCs/>
          <w:lang w:val="en-GB"/>
        </w:rPr>
        <w:t xml:space="preserve"> and</w:t>
      </w:r>
      <w:r w:rsidR="00945150" w:rsidRPr="003C42A6">
        <w:rPr>
          <w:bCs/>
          <w:iCs/>
          <w:lang w:val="en-GB"/>
        </w:rPr>
        <w:t xml:space="preserve"> the d</w:t>
      </w:r>
      <w:r w:rsidR="00053A76" w:rsidRPr="003C42A6">
        <w:rPr>
          <w:bCs/>
          <w:iCs/>
          <w:lang w:val="en-GB"/>
        </w:rPr>
        <w:t xml:space="preserve">ata </w:t>
      </w:r>
      <w:r w:rsidR="00945150" w:rsidRPr="003C42A6">
        <w:rPr>
          <w:bCs/>
          <w:iCs/>
          <w:lang w:val="en-GB"/>
        </w:rPr>
        <w:t>c</w:t>
      </w:r>
      <w:r w:rsidR="00EB27B6" w:rsidRPr="003C42A6">
        <w:rPr>
          <w:bCs/>
          <w:iCs/>
          <w:lang w:val="en-GB"/>
        </w:rPr>
        <w:t>oncentration</w:t>
      </w:r>
      <w:r w:rsidR="00053A76" w:rsidRPr="003C42A6">
        <w:rPr>
          <w:bCs/>
          <w:iCs/>
          <w:lang w:val="en-GB"/>
        </w:rPr>
        <w:t xml:space="preserve"> </w:t>
      </w:r>
      <w:r w:rsidR="00945150" w:rsidRPr="003C42A6">
        <w:rPr>
          <w:bCs/>
          <w:iCs/>
          <w:lang w:val="en-GB"/>
        </w:rPr>
        <w:t>m</w:t>
      </w:r>
      <w:r w:rsidR="00074E05" w:rsidRPr="003C42A6">
        <w:rPr>
          <w:bCs/>
          <w:iCs/>
          <w:lang w:val="en-GB"/>
        </w:rPr>
        <w:t>odule</w:t>
      </w:r>
      <w:r w:rsidR="00053A76" w:rsidRPr="003C42A6">
        <w:rPr>
          <w:bCs/>
          <w:iCs/>
          <w:lang w:val="en-GB"/>
        </w:rPr>
        <w:t xml:space="preserve"> (</w:t>
      </w:r>
      <w:r w:rsidR="00074E05" w:rsidRPr="003C42A6">
        <w:rPr>
          <w:lang w:val="de-DE"/>
        </w:rPr>
        <w:t>DCM</w:t>
      </w:r>
      <w:r w:rsidR="00053A76" w:rsidRPr="003C42A6">
        <w:rPr>
          <w:bCs/>
          <w:iCs/>
          <w:lang w:val="en-GB"/>
        </w:rPr>
        <w:t xml:space="preserve">). </w:t>
      </w:r>
      <w:r w:rsidR="00AD48B7" w:rsidRPr="003C42A6">
        <w:rPr>
          <w:bCs/>
          <w:iCs/>
          <w:lang w:val="en-GB"/>
        </w:rPr>
        <w:t>The FEB</w:t>
      </w:r>
      <w:r w:rsidR="007A63A8" w:rsidRPr="003C42A6">
        <w:rPr>
          <w:bCs/>
          <w:iCs/>
          <w:lang w:val="en-GB"/>
        </w:rPr>
        <w:t xml:space="preserve"> </w:t>
      </w:r>
      <w:r w:rsidR="00EB27B6" w:rsidRPr="003C42A6">
        <w:rPr>
          <w:bCs/>
          <w:iCs/>
          <w:lang w:val="en-GB"/>
        </w:rPr>
        <w:t xml:space="preserve">receives and digitizes </w:t>
      </w:r>
      <w:r w:rsidR="00B6125A" w:rsidRPr="003C42A6">
        <w:rPr>
          <w:bCs/>
          <w:iCs/>
          <w:lang w:val="en-GB"/>
        </w:rPr>
        <w:t xml:space="preserve">the </w:t>
      </w:r>
      <w:r w:rsidR="00053A76" w:rsidRPr="003C42A6">
        <w:rPr>
          <w:bCs/>
          <w:iCs/>
          <w:lang w:val="en-GB"/>
        </w:rPr>
        <w:t xml:space="preserve">signal </w:t>
      </w:r>
      <w:r w:rsidR="00EB27B6" w:rsidRPr="003C42A6">
        <w:rPr>
          <w:bCs/>
          <w:iCs/>
          <w:lang w:val="en-GB"/>
        </w:rPr>
        <w:t xml:space="preserve">from the </w:t>
      </w:r>
      <w:r w:rsidR="00053A76" w:rsidRPr="003C42A6">
        <w:rPr>
          <w:bCs/>
          <w:iCs/>
          <w:lang w:val="en-GB"/>
        </w:rPr>
        <w:t>detectors</w:t>
      </w:r>
      <w:r w:rsidR="007A63A8" w:rsidRPr="003C42A6">
        <w:rPr>
          <w:bCs/>
          <w:iCs/>
          <w:lang w:val="en-GB"/>
        </w:rPr>
        <w:t xml:space="preserve"> </w:t>
      </w:r>
      <w:r w:rsidR="00096A09" w:rsidRPr="003C42A6">
        <w:rPr>
          <w:bCs/>
          <w:iCs/>
          <w:lang w:val="en-GB"/>
        </w:rPr>
        <w:t>and</w:t>
      </w:r>
      <w:r w:rsidR="007A63A8" w:rsidRPr="003C42A6">
        <w:rPr>
          <w:bCs/>
          <w:iCs/>
          <w:lang w:val="en-GB"/>
        </w:rPr>
        <w:t xml:space="preserve"> suppl</w:t>
      </w:r>
      <w:r w:rsidR="00096A09" w:rsidRPr="003C42A6">
        <w:rPr>
          <w:bCs/>
          <w:iCs/>
          <w:lang w:val="en-GB"/>
        </w:rPr>
        <w:t xml:space="preserve">ies </w:t>
      </w:r>
      <w:r w:rsidR="007A63A8" w:rsidRPr="003C42A6">
        <w:rPr>
          <w:bCs/>
          <w:iCs/>
          <w:lang w:val="en-GB"/>
        </w:rPr>
        <w:t>high voltag</w:t>
      </w:r>
      <w:r w:rsidR="00AC7474" w:rsidRPr="003C42A6">
        <w:rPr>
          <w:bCs/>
          <w:iCs/>
          <w:lang w:val="en-GB"/>
        </w:rPr>
        <w:t>e</w:t>
      </w:r>
      <w:r w:rsidR="00053A76" w:rsidRPr="003C42A6">
        <w:rPr>
          <w:bCs/>
          <w:iCs/>
          <w:lang w:val="en-GB"/>
        </w:rPr>
        <w:t xml:space="preserve">. </w:t>
      </w:r>
      <w:r w:rsidR="00B82317" w:rsidRPr="003C42A6">
        <w:rPr>
          <w:bCs/>
          <w:iCs/>
          <w:lang w:val="en-GB"/>
        </w:rPr>
        <w:t>It</w:t>
      </w:r>
      <w:r w:rsidR="00913AAA" w:rsidRPr="003C42A6">
        <w:rPr>
          <w:bCs/>
          <w:iCs/>
          <w:lang w:val="en-GB"/>
        </w:rPr>
        <w:t xml:space="preserve"> is configured by the </w:t>
      </w:r>
      <w:r w:rsidR="00053A76" w:rsidRPr="003C42A6">
        <w:rPr>
          <w:bCs/>
          <w:iCs/>
          <w:lang w:val="en-GB"/>
        </w:rPr>
        <w:t xml:space="preserve">DIF and </w:t>
      </w:r>
      <w:r w:rsidR="00913AAA" w:rsidRPr="003C42A6">
        <w:rPr>
          <w:bCs/>
          <w:iCs/>
          <w:lang w:val="en-GB"/>
        </w:rPr>
        <w:t xml:space="preserve">drives </w:t>
      </w:r>
      <w:r w:rsidR="00053A76" w:rsidRPr="003C42A6">
        <w:rPr>
          <w:bCs/>
          <w:iCs/>
          <w:lang w:val="en-GB"/>
        </w:rPr>
        <w:t xml:space="preserve">data </w:t>
      </w:r>
      <w:r w:rsidR="00913AAA" w:rsidRPr="003C42A6">
        <w:rPr>
          <w:bCs/>
          <w:iCs/>
          <w:lang w:val="en-GB"/>
        </w:rPr>
        <w:t>to the latter</w:t>
      </w:r>
      <w:r w:rsidR="00053A76" w:rsidRPr="003C42A6">
        <w:rPr>
          <w:bCs/>
          <w:iCs/>
          <w:lang w:val="en-GB"/>
        </w:rPr>
        <w:t xml:space="preserve">, </w:t>
      </w:r>
      <w:r w:rsidR="00913AAA" w:rsidRPr="003C42A6">
        <w:rPr>
          <w:bCs/>
          <w:iCs/>
          <w:lang w:val="en-GB"/>
        </w:rPr>
        <w:t xml:space="preserve">which then </w:t>
      </w:r>
      <w:r w:rsidR="0095281D" w:rsidRPr="003C42A6">
        <w:rPr>
          <w:bCs/>
          <w:iCs/>
          <w:lang w:val="en-GB"/>
        </w:rPr>
        <w:t>are transfer</w:t>
      </w:r>
      <w:r w:rsidR="00C418D9" w:rsidRPr="003C42A6">
        <w:rPr>
          <w:bCs/>
          <w:iCs/>
          <w:lang w:val="en-GB"/>
        </w:rPr>
        <w:t>r</w:t>
      </w:r>
      <w:r w:rsidR="0095281D" w:rsidRPr="003C42A6">
        <w:rPr>
          <w:bCs/>
          <w:iCs/>
          <w:lang w:val="en-GB"/>
        </w:rPr>
        <w:t>ed</w:t>
      </w:r>
      <w:r w:rsidR="00913AAA" w:rsidRPr="003C42A6">
        <w:rPr>
          <w:bCs/>
          <w:iCs/>
          <w:lang w:val="en-GB"/>
        </w:rPr>
        <w:t xml:space="preserve"> to the </w:t>
      </w:r>
      <w:r w:rsidR="00074E05" w:rsidRPr="003C42A6">
        <w:rPr>
          <w:lang w:val="de-DE"/>
        </w:rPr>
        <w:t>DCM</w:t>
      </w:r>
      <w:r w:rsidR="00913AAA" w:rsidRPr="003C42A6">
        <w:rPr>
          <w:bCs/>
          <w:iCs/>
          <w:lang w:val="en-GB"/>
        </w:rPr>
        <w:t xml:space="preserve"> via </w:t>
      </w:r>
      <w:r w:rsidR="00913AAA" w:rsidRPr="003C42A6">
        <w:rPr>
          <w:rFonts w:hint="eastAsia"/>
          <w:bCs/>
          <w:iCs/>
          <w:lang w:val="en-GB" w:eastAsia="zh-CN"/>
        </w:rPr>
        <w:t>optical</w:t>
      </w:r>
      <w:r w:rsidR="00913AAA" w:rsidRPr="003C42A6">
        <w:rPr>
          <w:bCs/>
          <w:iCs/>
          <w:lang w:val="en-GB" w:eastAsia="zh-CN"/>
        </w:rPr>
        <w:t xml:space="preserve"> </w:t>
      </w:r>
      <w:proofErr w:type="spellStart"/>
      <w:r w:rsidR="00913AAA" w:rsidRPr="003C42A6">
        <w:rPr>
          <w:bCs/>
          <w:iCs/>
          <w:lang w:val="en-GB"/>
        </w:rPr>
        <w:t>fibe</w:t>
      </w:r>
      <w:r w:rsidR="002F123F" w:rsidRPr="003C42A6">
        <w:rPr>
          <w:bCs/>
          <w:iCs/>
          <w:lang w:val="en-GB"/>
        </w:rPr>
        <w:t>r</w:t>
      </w:r>
      <w:proofErr w:type="spellEnd"/>
      <w:r w:rsidR="00913AAA" w:rsidRPr="003C42A6">
        <w:rPr>
          <w:bCs/>
          <w:iCs/>
          <w:lang w:val="en-GB"/>
        </w:rPr>
        <w:t xml:space="preserve"> after </w:t>
      </w:r>
      <w:r w:rsidR="00053A76" w:rsidRPr="003C42A6">
        <w:rPr>
          <w:bCs/>
          <w:iCs/>
          <w:lang w:val="en-GB"/>
        </w:rPr>
        <w:t>pack</w:t>
      </w:r>
      <w:r w:rsidR="00913AAA" w:rsidRPr="003C42A6">
        <w:rPr>
          <w:bCs/>
          <w:iCs/>
          <w:lang w:val="en-GB"/>
        </w:rPr>
        <w:t>ing process</w:t>
      </w:r>
      <w:r w:rsidR="00053A76" w:rsidRPr="003C42A6">
        <w:rPr>
          <w:bCs/>
          <w:iCs/>
          <w:lang w:val="en-GB"/>
        </w:rPr>
        <w:t>.</w:t>
      </w:r>
      <w:r w:rsidR="00815425" w:rsidRPr="003C42A6">
        <w:rPr>
          <w:bCs/>
          <w:iCs/>
          <w:lang w:val="en-GB"/>
        </w:rPr>
        <w:t xml:space="preserve"> Each DIF and FEB pair</w:t>
      </w:r>
      <w:r w:rsidR="00053A76" w:rsidRPr="003C42A6">
        <w:rPr>
          <w:bCs/>
          <w:iCs/>
          <w:lang w:val="en-GB"/>
        </w:rPr>
        <w:t xml:space="preserve"> </w:t>
      </w:r>
      <w:r w:rsidR="00815425" w:rsidRPr="003C42A6">
        <w:rPr>
          <w:bCs/>
          <w:iCs/>
          <w:lang w:val="en-GB"/>
        </w:rPr>
        <w:t>is responsible for a single layer.</w:t>
      </w:r>
      <w:r w:rsidR="00E874FA" w:rsidRPr="003C42A6">
        <w:rPr>
          <w:bCs/>
          <w:iCs/>
          <w:lang w:val="en-GB"/>
        </w:rPr>
        <w:t xml:space="preserve"> </w:t>
      </w:r>
      <w:r w:rsidR="00053A76" w:rsidRPr="003C42A6">
        <w:rPr>
          <w:bCs/>
          <w:iCs/>
          <w:lang w:val="en-GB"/>
        </w:rPr>
        <w:t xml:space="preserve">The </w:t>
      </w:r>
      <w:r w:rsidR="00074E05" w:rsidRPr="003C42A6">
        <w:rPr>
          <w:lang w:val="de-DE"/>
        </w:rPr>
        <w:t>DCM</w:t>
      </w:r>
      <w:r w:rsidR="00053A76" w:rsidRPr="003C42A6">
        <w:rPr>
          <w:bCs/>
          <w:iCs/>
          <w:lang w:val="en-GB"/>
        </w:rPr>
        <w:t xml:space="preserve"> is in cha</w:t>
      </w:r>
      <w:r w:rsidR="00E34007" w:rsidRPr="003C42A6">
        <w:rPr>
          <w:bCs/>
          <w:iCs/>
          <w:lang w:val="en-GB"/>
        </w:rPr>
        <w:t>rge of sending commands to DIFs</w:t>
      </w:r>
      <w:r w:rsidR="004837D2" w:rsidRPr="003C42A6">
        <w:rPr>
          <w:bCs/>
          <w:iCs/>
          <w:lang w:val="en-GB"/>
        </w:rPr>
        <w:t>,</w:t>
      </w:r>
      <w:r w:rsidR="00053A76" w:rsidRPr="003C42A6">
        <w:rPr>
          <w:bCs/>
          <w:iCs/>
          <w:lang w:val="en-GB"/>
        </w:rPr>
        <w:t xml:space="preserve"> </w:t>
      </w:r>
      <w:r w:rsidR="005D76FD" w:rsidRPr="003C42A6">
        <w:rPr>
          <w:bCs/>
          <w:iCs/>
          <w:lang w:val="en-GB"/>
        </w:rPr>
        <w:t>collecting</w:t>
      </w:r>
      <w:r w:rsidR="00053A76" w:rsidRPr="003C42A6">
        <w:rPr>
          <w:bCs/>
          <w:iCs/>
          <w:lang w:val="en-GB"/>
        </w:rPr>
        <w:t xml:space="preserve"> data from</w:t>
      </w:r>
      <w:r w:rsidR="00C418D9" w:rsidRPr="003C42A6">
        <w:rPr>
          <w:rFonts w:hint="eastAsia"/>
          <w:bCs/>
          <w:iCs/>
          <w:lang w:val="en-GB" w:eastAsia="zh-CN"/>
        </w:rPr>
        <w:t xml:space="preserve"> </w:t>
      </w:r>
      <w:r w:rsidR="00634BEE" w:rsidRPr="003C42A6">
        <w:rPr>
          <w:bCs/>
          <w:iCs/>
          <w:lang w:val="en-GB" w:eastAsia="zh-CN"/>
        </w:rPr>
        <w:t xml:space="preserve">different </w:t>
      </w:r>
      <w:r w:rsidR="00053A76" w:rsidRPr="003C42A6">
        <w:rPr>
          <w:bCs/>
          <w:iCs/>
          <w:lang w:val="en-GB"/>
        </w:rPr>
        <w:t>DIFs, making compression and transferring data to</w:t>
      </w:r>
      <w:ins w:id="136" w:author="Msy" w:date="2018-03-19T10:33:00Z">
        <w:r w:rsidR="006D0394">
          <w:rPr>
            <w:bCs/>
            <w:iCs/>
            <w:lang w:val="en-GB"/>
          </w:rPr>
          <w:t xml:space="preserve"> a</w:t>
        </w:r>
      </w:ins>
      <w:r w:rsidR="00053A76" w:rsidRPr="003C42A6">
        <w:rPr>
          <w:bCs/>
          <w:iCs/>
          <w:lang w:val="en-GB"/>
        </w:rPr>
        <w:t xml:space="preserve"> PC. </w:t>
      </w:r>
      <w:r w:rsidR="00F61C8C" w:rsidRPr="003C42A6">
        <w:rPr>
          <w:bCs/>
          <w:iCs/>
          <w:lang w:val="en-GB"/>
        </w:rPr>
        <w:t>In this study, a</w:t>
      </w:r>
      <w:r w:rsidR="00BF2703" w:rsidRPr="003C42A6">
        <w:rPr>
          <w:bCs/>
          <w:iCs/>
          <w:lang w:val="en-GB"/>
        </w:rPr>
        <w:t xml:space="preserve"> </w:t>
      </w:r>
      <w:r w:rsidR="00053A76" w:rsidRPr="003C42A6">
        <w:rPr>
          <w:bCs/>
          <w:iCs/>
          <w:lang w:val="en-GB"/>
        </w:rPr>
        <w:t>protot</w:t>
      </w:r>
      <w:r w:rsidR="00C368E8" w:rsidRPr="003C42A6">
        <w:rPr>
          <w:bCs/>
          <w:iCs/>
          <w:lang w:val="en-GB"/>
        </w:rPr>
        <w:t>ype</w:t>
      </w:r>
      <w:r w:rsidR="00625A64" w:rsidRPr="003C42A6">
        <w:rPr>
          <w:bCs/>
          <w:iCs/>
          <w:lang w:val="en-GB"/>
        </w:rPr>
        <w:t xml:space="preserve"> based on the architecture</w:t>
      </w:r>
      <w:r w:rsidR="00DF426B" w:rsidRPr="003C42A6">
        <w:rPr>
          <w:bCs/>
          <w:iCs/>
          <w:lang w:val="en-GB"/>
        </w:rPr>
        <w:t xml:space="preserve"> mentioned above,</w:t>
      </w:r>
      <w:r w:rsidR="00C368E8" w:rsidRPr="003C42A6">
        <w:rPr>
          <w:bCs/>
          <w:iCs/>
          <w:lang w:val="en-GB"/>
        </w:rPr>
        <w:t xml:space="preserve"> with up to six</w:t>
      </w:r>
      <w:r w:rsidR="00053A76" w:rsidRPr="003C42A6">
        <w:rPr>
          <w:bCs/>
          <w:iCs/>
          <w:lang w:val="en-GB"/>
        </w:rPr>
        <w:t xml:space="preserve"> layers of detector arrays</w:t>
      </w:r>
      <w:r w:rsidR="00DF426B" w:rsidRPr="003C42A6">
        <w:rPr>
          <w:bCs/>
          <w:iCs/>
          <w:lang w:val="en-GB"/>
        </w:rPr>
        <w:t>,</w:t>
      </w:r>
      <w:r w:rsidR="00053A76" w:rsidRPr="003C42A6">
        <w:rPr>
          <w:bCs/>
          <w:iCs/>
          <w:lang w:val="en-GB"/>
        </w:rPr>
        <w:t xml:space="preserve"> </w:t>
      </w:r>
      <w:r w:rsidR="00DF426B" w:rsidRPr="003C42A6">
        <w:rPr>
          <w:bCs/>
          <w:iCs/>
          <w:lang w:val="en-GB" w:eastAsia="zh-CN"/>
        </w:rPr>
        <w:t>is</w:t>
      </w:r>
      <w:r w:rsidR="00053A76" w:rsidRPr="003C42A6">
        <w:rPr>
          <w:bCs/>
          <w:iCs/>
          <w:lang w:val="en-GB"/>
        </w:rPr>
        <w:t xml:space="preserve"> implemented</w:t>
      </w:r>
      <w:r w:rsidR="00BF2703" w:rsidRPr="003C42A6">
        <w:rPr>
          <w:bCs/>
          <w:iCs/>
          <w:lang w:val="en-GB"/>
        </w:rPr>
        <w:t>.</w:t>
      </w:r>
    </w:p>
    <w:p w14:paraId="43D3F055" w14:textId="77777777" w:rsidR="00E1064E" w:rsidRPr="003C42A6" w:rsidRDefault="00E1064E" w:rsidP="0083516F">
      <w:pPr>
        <w:pStyle w:val="Subsection"/>
        <w:rPr>
          <w:bCs/>
          <w:iCs/>
          <w:lang w:val="en-GB" w:eastAsia="zh-CN"/>
        </w:rPr>
      </w:pPr>
      <w:bookmarkStart w:id="137" w:name="_Toc509340722"/>
      <w:r w:rsidRPr="003C42A6">
        <w:rPr>
          <w:rFonts w:hint="eastAsia"/>
          <w:bCs/>
          <w:iCs/>
          <w:lang w:val="en-GB" w:eastAsia="zh-CN"/>
        </w:rPr>
        <w:t>A</w:t>
      </w:r>
      <w:r w:rsidRPr="003C42A6">
        <w:rPr>
          <w:bCs/>
          <w:iCs/>
          <w:lang w:val="en-GB" w:eastAsia="zh-CN"/>
        </w:rPr>
        <w:t>SIC</w:t>
      </w:r>
      <w:bookmarkEnd w:id="137"/>
    </w:p>
    <w:p w14:paraId="1C1AB136" w14:textId="32C06D86" w:rsidR="004C097D" w:rsidRPr="003C42A6" w:rsidRDefault="00B4792A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core of the 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FEB is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72018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2 (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S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ilicon </w:t>
      </w:r>
      <w:proofErr w:type="spellStart"/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K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alorimeter</w:t>
      </w:r>
      <w:proofErr w:type="spellEnd"/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I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ntegrated </w:t>
      </w:r>
      <w:proofErr w:type="spellStart"/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R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ead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O</w:t>
      </w:r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ut</w:t>
      </w:r>
      <w:proofErr w:type="spellEnd"/>
      <w:r w:rsidR="005D061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F5BBA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C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hip </w:t>
      </w:r>
      <w:r w:rsidR="002D5577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2</w:t>
      </w:r>
      <w:r w:rsidR="002D557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745F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chip 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designed by</w:t>
      </w:r>
      <w:r w:rsidR="00BD30B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IN2P3/OMEGA group from</w:t>
      </w:r>
      <w:r w:rsidR="003320B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France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F85E0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B227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</w:t>
      </w:r>
      <w:r w:rsidR="00A10B8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 ASIC for the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I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nternational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L</w:t>
      </w:r>
      <w:r w:rsidR="00A10B8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arge </w:t>
      </w:r>
      <w:r w:rsidR="00E21396" w:rsidRPr="003C42A6">
        <w:rPr>
          <w:rFonts w:ascii="Times New Roman" w:hAnsi="Times New Roman"/>
          <w:b/>
          <w:bCs/>
          <w:iCs/>
          <w:kern w:val="0"/>
          <w:sz w:val="22"/>
          <w:szCs w:val="20"/>
          <w:lang w:val="en-GB" w:eastAsia="ru-RU"/>
        </w:rPr>
        <w:t>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etector (ILD) </w: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_Ref504552856 \r \h </w:instrText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ins w:id="138" w:author="Msy" w:date="2018-03-20T20:23:00Z">
        <w:r w:rsidR="0083027E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[12]</w:t>
        </w:r>
      </w:ins>
      <w:del w:id="139" w:author="Msy" w:date="2018-03-20T19:51:00Z">
        <w:r w:rsidR="000429C0" w:rsidDel="00016479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[9]</w:delText>
        </w:r>
      </w:del>
      <w:r w:rsidR="00C924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</w:t>
      </w:r>
      <w:r w:rsidR="001758C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 ECAL. </w:t>
      </w:r>
      <w:r w:rsidR="00026F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igure 3 </w:t>
      </w:r>
      <w:r w:rsidR="00A940D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presents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schematic </w:t>
      </w:r>
      <w:r w:rsidR="00C20F8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illustration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SKIROC2</w:t>
      </w:r>
      <w:r w:rsidR="0031368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where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channels </w:t>
      </w:r>
      <w:r w:rsidR="00E34A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are </w:t>
      </w:r>
      <w:r w:rsidR="00FE0BF4" w:rsidRPr="003C42A6">
        <w:rPr>
          <w:rFonts w:ascii="Times New Roman" w:hAnsi="Times New Roman" w:hint="eastAsia"/>
          <w:bCs/>
          <w:iCs/>
          <w:kern w:val="0"/>
          <w:sz w:val="22"/>
          <w:szCs w:val="20"/>
          <w:lang w:val="en-GB"/>
        </w:rPr>
        <w:t>integrated</w:t>
      </w:r>
      <w:r w:rsidR="00FE0BF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C2647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one chip. Each channel is composed of a 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harge-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ensitive 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mplifier (CSA), two s</w:t>
      </w:r>
      <w:r w:rsidR="0068063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low shapers with different gain</w:t>
      </w:r>
      <w:r w:rsidR="00A87F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one fast shaper with a discriminator, a </w:t>
      </w:r>
      <w:r w:rsidR="005B6F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time-to-d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igital </w:t>
      </w:r>
      <w:r w:rsidR="005B6F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onvertor</w:t>
      </w:r>
      <w:r w:rsidR="009444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(TDC)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time measurement, three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witched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apacitor </w:t>
      </w:r>
      <w:r w:rsidR="009F37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rrays (SCA) of 15 depth to store </w:t>
      </w:r>
      <w:proofErr w:type="spellStart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</w:t>
      </w:r>
      <w:proofErr w:type="spellEnd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 and an ADC to convert</w:t>
      </w:r>
      <w:r w:rsidR="00B26A0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 from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</w:t>
      </w:r>
      <w:proofErr w:type="spellEnd"/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digital.</w:t>
      </w:r>
    </w:p>
    <w:p w14:paraId="7B332620" w14:textId="77777777" w:rsidR="00E85884" w:rsidRPr="003C42A6" w:rsidRDefault="00E85884" w:rsidP="00E85884">
      <w:pPr>
        <w:pStyle w:val="a1"/>
        <w:keepNext/>
        <w:ind w:firstLine="0"/>
        <w:jc w:val="center"/>
      </w:pPr>
      <w:r w:rsidRPr="003C42A6">
        <w:rPr>
          <w:bCs/>
          <w:iCs/>
          <w:noProof/>
          <w:lang w:eastAsia="zh-CN"/>
        </w:rPr>
        <w:lastRenderedPageBreak/>
        <w:drawing>
          <wp:inline distT="0" distB="0" distL="0" distR="0" wp14:anchorId="6AC8C51C" wp14:editId="333EA5B4">
            <wp:extent cx="4032885" cy="242252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8B23" w14:textId="27946404" w:rsidR="00E85884" w:rsidRPr="003C42A6" w:rsidRDefault="00E85884" w:rsidP="00E85884">
      <w:pPr>
        <w:pStyle w:val="a7"/>
        <w:jc w:val="center"/>
        <w:rPr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3</w:t>
        </w:r>
      </w:fldSimple>
      <w:r w:rsidRPr="003C42A6">
        <w:t xml:space="preserve">. </w:t>
      </w:r>
      <w:r w:rsidRPr="003C42A6">
        <w:rPr>
          <w:b w:val="0"/>
        </w:rPr>
        <w:t xml:space="preserve">The schematic </w:t>
      </w:r>
      <w:r w:rsidR="00DD74AB" w:rsidRPr="003C42A6">
        <w:rPr>
          <w:b w:val="0"/>
        </w:rPr>
        <w:t>illustration</w:t>
      </w:r>
      <w:r w:rsidRPr="003C42A6">
        <w:rPr>
          <w:b w:val="0"/>
        </w:rPr>
        <w:t xml:space="preserve"> of the analog part of </w:t>
      </w:r>
      <w:r w:rsidR="00DD74AB" w:rsidRPr="003C42A6">
        <w:rPr>
          <w:b w:val="0"/>
        </w:rPr>
        <w:t xml:space="preserve">the </w:t>
      </w:r>
      <w:r w:rsidRPr="003C42A6">
        <w:rPr>
          <w:b w:val="0"/>
        </w:rPr>
        <w:t>SKIROC2</w:t>
      </w:r>
    </w:p>
    <w:p w14:paraId="2C4C039B" w14:textId="77777777" w:rsidR="00E85884" w:rsidRPr="003C42A6" w:rsidRDefault="00E85884" w:rsidP="004C097D">
      <w:pPr>
        <w:pStyle w:val="afb"/>
        <w:ind w:leftChars="20" w:left="40"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</w:p>
    <w:p w14:paraId="470D34A4" w14:textId="25D3A18B" w:rsidR="004C097D" w:rsidRPr="003C42A6" w:rsidRDefault="004C097D" w:rsidP="004C097D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The </w:t>
      </w:r>
      <w:r w:rsidR="00A105CD" w:rsidRPr="003C42A6">
        <w:rPr>
          <w:bCs/>
          <w:iCs/>
          <w:lang w:val="en-GB"/>
        </w:rPr>
        <w:t>input</w:t>
      </w:r>
      <w:r w:rsidR="00772B10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signal passes through the CSA with</w:t>
      </w:r>
      <w:r w:rsidR="00BE24A5" w:rsidRPr="003C42A6">
        <w:rPr>
          <w:bCs/>
          <w:iCs/>
          <w:lang w:val="en-GB"/>
        </w:rPr>
        <w:t xml:space="preserve"> the</w:t>
      </w:r>
      <w:r w:rsidRPr="003C42A6">
        <w:rPr>
          <w:bCs/>
          <w:iCs/>
          <w:lang w:val="en-GB"/>
        </w:rPr>
        <w:t xml:space="preserve"> variable gain set by</w:t>
      </w:r>
      <w:r w:rsidR="00510ECB" w:rsidRPr="003C42A6">
        <w:rPr>
          <w:bCs/>
          <w:iCs/>
          <w:lang w:val="en-GB"/>
        </w:rPr>
        <w:t xml:space="preserve"> </w:t>
      </w:r>
      <w:r w:rsidR="00987251" w:rsidRPr="003C42A6">
        <w:rPr>
          <w:bCs/>
          <w:iCs/>
          <w:lang w:val="en-GB"/>
        </w:rPr>
        <w:t>switchable</w:t>
      </w:r>
      <w:r w:rsidRPr="003C42A6">
        <w:rPr>
          <w:bCs/>
          <w:iCs/>
          <w:lang w:val="en-GB"/>
        </w:rPr>
        <w:t xml:space="preserve"> feedback capacitance (</w:t>
      </w:r>
      <w:proofErr w:type="spellStart"/>
      <w:r w:rsidRPr="003C42A6">
        <w:rPr>
          <w:bCs/>
          <w:iCs/>
          <w:lang w:val="en-GB"/>
        </w:rPr>
        <w:t>C</w:t>
      </w:r>
      <w:r w:rsidRPr="003C42A6">
        <w:rPr>
          <w:bCs/>
          <w:iCs/>
          <w:vertAlign w:val="subscript"/>
          <w:lang w:val="en-GB"/>
        </w:rPr>
        <w:t>f</w:t>
      </w:r>
      <w:proofErr w:type="spellEnd"/>
      <w:r w:rsidRPr="003C42A6">
        <w:rPr>
          <w:bCs/>
          <w:iCs/>
          <w:lang w:val="en-GB"/>
        </w:rPr>
        <w:t>)</w:t>
      </w:r>
      <w:r w:rsidR="00D36CE5" w:rsidRPr="003C42A6">
        <w:rPr>
          <w:bCs/>
          <w:iCs/>
          <w:lang w:val="en-GB"/>
        </w:rPr>
        <w:t xml:space="preserve"> array</w:t>
      </w:r>
      <w:r w:rsidRPr="003C42A6">
        <w:rPr>
          <w:bCs/>
          <w:iCs/>
          <w:lang w:val="en-GB"/>
        </w:rPr>
        <w:t xml:space="preserve">. The output of CSA is </w:t>
      </w:r>
      <w:r w:rsidR="00A105CD" w:rsidRPr="003C42A6">
        <w:rPr>
          <w:bCs/>
          <w:iCs/>
          <w:lang w:val="en-GB"/>
        </w:rPr>
        <w:t xml:space="preserve">fed </w:t>
      </w:r>
      <w:r w:rsidRPr="003C42A6">
        <w:rPr>
          <w:bCs/>
          <w:iCs/>
          <w:lang w:val="en-GB"/>
        </w:rPr>
        <w:t>to the fast</w:t>
      </w:r>
      <w:r w:rsidR="00BE24A5" w:rsidRPr="003C42A6">
        <w:rPr>
          <w:bCs/>
          <w:iCs/>
          <w:lang w:val="en-GB"/>
        </w:rPr>
        <w:t xml:space="preserve"> and slow</w:t>
      </w:r>
      <w:r w:rsidRPr="003C42A6">
        <w:rPr>
          <w:bCs/>
          <w:iCs/>
          <w:lang w:val="en-GB"/>
        </w:rPr>
        <w:t xml:space="preserve"> shaper</w:t>
      </w:r>
      <w:r w:rsidR="00BE24A5" w:rsidRPr="003C42A6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>. By comparing fast shaper</w:t>
      </w:r>
      <w:r w:rsidR="00873999" w:rsidRPr="003C42A6">
        <w:rPr>
          <w:bCs/>
          <w:iCs/>
          <w:lang w:val="en-GB"/>
        </w:rPr>
        <w:t>’s output</w:t>
      </w:r>
      <w:r w:rsidRPr="003C42A6">
        <w:rPr>
          <w:bCs/>
          <w:iCs/>
          <w:lang w:val="en-GB"/>
        </w:rPr>
        <w:t xml:space="preserve"> with</w:t>
      </w:r>
      <w:r w:rsidR="00204C11" w:rsidRPr="003C42A6">
        <w:rPr>
          <w:bCs/>
          <w:iCs/>
          <w:lang w:val="en-GB"/>
        </w:rPr>
        <w:t xml:space="preserve"> a</w:t>
      </w:r>
      <w:r w:rsidRPr="003C42A6">
        <w:rPr>
          <w:bCs/>
          <w:iCs/>
          <w:lang w:val="en-GB"/>
        </w:rPr>
        <w:t xml:space="preserve"> threshold, the discriminator generates </w:t>
      </w:r>
      <w:r w:rsidR="00BD2DAA" w:rsidRPr="003C42A6">
        <w:rPr>
          <w:bCs/>
          <w:iCs/>
          <w:lang w:val="en-GB"/>
        </w:rPr>
        <w:t xml:space="preserve">a </w:t>
      </w:r>
      <w:r w:rsidRPr="003C42A6">
        <w:rPr>
          <w:bCs/>
          <w:iCs/>
          <w:lang w:val="en-GB"/>
        </w:rPr>
        <w:t>trigger signal to hold the voltages at two slow shaper outputs</w:t>
      </w:r>
      <w:r w:rsidR="008820DB" w:rsidRPr="003C42A6">
        <w:rPr>
          <w:bCs/>
          <w:iCs/>
          <w:lang w:val="en-GB"/>
        </w:rPr>
        <w:t>, which are optimized for low-noise charge measurement,</w:t>
      </w:r>
      <w:r w:rsidRPr="003C42A6">
        <w:rPr>
          <w:bCs/>
          <w:iCs/>
          <w:lang w:val="en-GB"/>
        </w:rPr>
        <w:t xml:space="preserve"> </w:t>
      </w:r>
      <w:r w:rsidR="0086571F" w:rsidRPr="003C42A6">
        <w:rPr>
          <w:bCs/>
          <w:iCs/>
          <w:lang w:val="en-GB"/>
        </w:rPr>
        <w:t>on</w:t>
      </w:r>
      <w:r w:rsidRPr="003C42A6">
        <w:rPr>
          <w:bCs/>
          <w:iCs/>
          <w:lang w:val="en-GB"/>
        </w:rPr>
        <w:t xml:space="preserve"> the SCAs</w:t>
      </w:r>
      <w:r w:rsidR="00134CF4" w:rsidRPr="003C42A6">
        <w:rPr>
          <w:bCs/>
          <w:iCs/>
          <w:lang w:val="en-GB"/>
        </w:rPr>
        <w:t>. The signals</w:t>
      </w:r>
      <w:r w:rsidRPr="003C42A6">
        <w:rPr>
          <w:bCs/>
          <w:iCs/>
          <w:lang w:val="en-GB"/>
        </w:rPr>
        <w:t xml:space="preserve"> on the SCAs are read</w:t>
      </w:r>
      <w:r w:rsidR="00CA3057" w:rsidRPr="003C42A6">
        <w:rPr>
          <w:bCs/>
          <w:iCs/>
          <w:lang w:val="en-GB"/>
        </w:rPr>
        <w:t xml:space="preserve"> </w:t>
      </w:r>
      <w:r w:rsidR="00617B24" w:rsidRPr="003C42A6">
        <w:rPr>
          <w:bCs/>
          <w:iCs/>
          <w:lang w:val="en-GB"/>
        </w:rPr>
        <w:t xml:space="preserve">out </w:t>
      </w:r>
      <w:r w:rsidR="008F182F" w:rsidRPr="003C42A6">
        <w:rPr>
          <w:bCs/>
          <w:iCs/>
          <w:lang w:val="en-GB"/>
        </w:rPr>
        <w:t xml:space="preserve">and </w:t>
      </w:r>
      <w:r w:rsidR="00617B24" w:rsidRPr="003C42A6">
        <w:rPr>
          <w:bCs/>
          <w:iCs/>
          <w:lang w:val="en-GB"/>
        </w:rPr>
        <w:t>converted</w:t>
      </w:r>
      <w:r w:rsidRPr="003C42A6">
        <w:rPr>
          <w:bCs/>
          <w:iCs/>
          <w:lang w:val="en-GB"/>
        </w:rPr>
        <w:t xml:space="preserve"> by a 12-bit Wilkinson ADC and a multiplexer, with a bunch ID tagged </w:t>
      </w:r>
      <w:r w:rsidR="00542C91" w:rsidRPr="003C42A6">
        <w:rPr>
          <w:bCs/>
          <w:iCs/>
          <w:lang w:val="en-GB"/>
        </w:rPr>
        <w:t>on</w:t>
      </w:r>
      <w:r w:rsidRPr="003C42A6">
        <w:rPr>
          <w:bCs/>
          <w:iCs/>
          <w:lang w:val="en-GB"/>
        </w:rPr>
        <w:t xml:space="preserve"> </w:t>
      </w:r>
      <w:r w:rsidR="006E7C55" w:rsidRPr="003C42A6">
        <w:rPr>
          <w:bCs/>
          <w:iCs/>
          <w:lang w:val="en-GB"/>
        </w:rPr>
        <w:t xml:space="preserve">a </w:t>
      </w:r>
      <w:r w:rsidRPr="003C42A6">
        <w:rPr>
          <w:bCs/>
          <w:iCs/>
          <w:lang w:val="en-GB"/>
        </w:rPr>
        <w:t>10</w:t>
      </w:r>
      <w:r w:rsidR="008552FE" w:rsidRPr="003C42A6">
        <w:rPr>
          <w:bCs/>
          <w:iCs/>
        </w:rPr>
        <w:t xml:space="preserve"> </w:t>
      </w:r>
      <w:r w:rsidRPr="003C42A6">
        <w:rPr>
          <w:bCs/>
          <w:iCs/>
          <w:lang w:val="en-GB"/>
        </w:rPr>
        <w:t>MHz</w:t>
      </w:r>
      <w:r w:rsidR="00DE7ABE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>clock</w:t>
      </w:r>
      <w:r w:rsidR="008F182F" w:rsidRPr="003C42A6">
        <w:rPr>
          <w:bCs/>
          <w:iCs/>
          <w:lang w:val="en-GB"/>
        </w:rPr>
        <w:t>, then</w:t>
      </w:r>
      <w:r w:rsidRPr="003C42A6">
        <w:rPr>
          <w:bCs/>
          <w:iCs/>
          <w:lang w:val="en-GB"/>
        </w:rPr>
        <w:t xml:space="preserve"> saved in the </w:t>
      </w:r>
      <w:r w:rsidR="008F182F" w:rsidRPr="003C42A6">
        <w:rPr>
          <w:bCs/>
          <w:iCs/>
          <w:lang w:val="en-GB"/>
        </w:rPr>
        <w:t xml:space="preserve">on-chip </w:t>
      </w:r>
      <w:r w:rsidRPr="003C42A6">
        <w:rPr>
          <w:bCs/>
          <w:iCs/>
          <w:lang w:val="en-GB"/>
        </w:rPr>
        <w:t>memory.</w:t>
      </w:r>
    </w:p>
    <w:p w14:paraId="60A9511E" w14:textId="130BFD00" w:rsidR="004C097D" w:rsidRPr="003C42A6" w:rsidRDefault="00871EA9" w:rsidP="004C097D">
      <w:pPr>
        <w:pStyle w:val="a1"/>
        <w:rPr>
          <w:bCs/>
          <w:iCs/>
          <w:lang w:val="en-GB"/>
        </w:rPr>
      </w:pPr>
      <w:r w:rsidRPr="003C42A6">
        <w:rPr>
          <w:rFonts w:hint="eastAsia"/>
          <w:bCs/>
          <w:iCs/>
          <w:lang w:val="en-GB" w:eastAsia="zh-CN"/>
        </w:rPr>
        <w:t>B</w:t>
      </w:r>
      <w:r w:rsidRPr="003C42A6">
        <w:rPr>
          <w:bCs/>
          <w:iCs/>
          <w:lang w:val="en-GB"/>
        </w:rPr>
        <w:t>enefited from</w:t>
      </w:r>
      <w:r w:rsidR="004C097D" w:rsidRPr="003C42A6">
        <w:rPr>
          <w:bCs/>
          <w:iCs/>
          <w:lang w:val="en-GB"/>
        </w:rPr>
        <w:t xml:space="preserve"> the two</w:t>
      </w:r>
      <w:r w:rsidR="00572F7A" w:rsidRPr="003C42A6">
        <w:rPr>
          <w:bCs/>
          <w:iCs/>
          <w:lang w:val="en-GB"/>
        </w:rPr>
        <w:t xml:space="preserve"> different-gain</w:t>
      </w:r>
      <w:r w:rsidR="004C097D" w:rsidRPr="003C42A6">
        <w:rPr>
          <w:bCs/>
          <w:iCs/>
          <w:lang w:val="en-GB"/>
        </w:rPr>
        <w:t xml:space="preserve"> slow shaper</w:t>
      </w:r>
      <w:r w:rsidR="003078F3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 </w:t>
      </w:r>
      <w:r w:rsidR="002F1786" w:rsidRPr="003C42A6">
        <w:rPr>
          <w:bCs/>
          <w:iCs/>
          <w:lang w:val="en-GB"/>
        </w:rPr>
        <w:t>and the</w:t>
      </w:r>
      <w:r w:rsidR="00013C76" w:rsidRPr="003C42A6">
        <w:rPr>
          <w:bCs/>
          <w:iCs/>
          <w:lang w:val="en-GB"/>
        </w:rPr>
        <w:t xml:space="preserve"> </w:t>
      </w:r>
      <w:r w:rsidRPr="003C42A6">
        <w:rPr>
          <w:bCs/>
          <w:iCs/>
          <w:lang w:val="en-GB"/>
        </w:rPr>
        <w:t xml:space="preserve">adjustable gain </w:t>
      </w:r>
      <w:r w:rsidR="00013C76" w:rsidRPr="003C42A6">
        <w:rPr>
          <w:bCs/>
          <w:iCs/>
          <w:lang w:val="en-GB"/>
        </w:rPr>
        <w:t>CSA</w:t>
      </w:r>
      <w:r w:rsidR="004C097D" w:rsidRPr="003C42A6">
        <w:rPr>
          <w:bCs/>
          <w:iCs/>
          <w:lang w:val="en-GB"/>
        </w:rPr>
        <w:t xml:space="preserve">, the SKIROC2 has a wide </w:t>
      </w:r>
      <w:r w:rsidRPr="003C42A6">
        <w:rPr>
          <w:bCs/>
          <w:iCs/>
          <w:lang w:val="en-GB"/>
        </w:rPr>
        <w:t>dynamic range</w:t>
      </w:r>
      <w:r w:rsidR="00B8126E" w:rsidRPr="003C42A6">
        <w:rPr>
          <w:bCs/>
          <w:iCs/>
          <w:lang w:val="en-GB"/>
        </w:rPr>
        <w:t>,</w:t>
      </w:r>
      <w:r w:rsidR="002B4640" w:rsidRPr="003C42A6">
        <w:rPr>
          <w:bCs/>
          <w:iCs/>
          <w:lang w:val="en-GB"/>
        </w:rPr>
        <w:t xml:space="preserve"> ensuring a linear response</w:t>
      </w:r>
      <w:r w:rsidR="004C097D" w:rsidRPr="003C42A6">
        <w:rPr>
          <w:bCs/>
          <w:iCs/>
          <w:lang w:val="en-GB"/>
        </w:rPr>
        <w:t xml:space="preserve"> </w:t>
      </w:r>
      <w:r w:rsidR="002B4640" w:rsidRPr="003C42A6">
        <w:rPr>
          <w:bCs/>
          <w:iCs/>
          <w:lang w:val="en-GB"/>
        </w:rPr>
        <w:t>for</w:t>
      </w:r>
      <w:r w:rsidR="004C097D" w:rsidRPr="003C42A6">
        <w:rPr>
          <w:bCs/>
          <w:iCs/>
          <w:lang w:val="en-GB"/>
        </w:rPr>
        <w:t xml:space="preserve"> </w:t>
      </w:r>
      <w:r w:rsidR="002B4640" w:rsidRPr="003C42A6">
        <w:rPr>
          <w:bCs/>
          <w:iCs/>
          <w:lang w:val="en-GB"/>
        </w:rPr>
        <w:t>1</w:t>
      </w:r>
      <w:r w:rsidR="001939FD" w:rsidRPr="003C42A6">
        <w:rPr>
          <w:bCs/>
          <w:iCs/>
          <w:lang w:val="en-GB"/>
        </w:rPr>
        <w:t>–</w:t>
      </w:r>
      <w:r w:rsidR="00174A84" w:rsidRPr="003C42A6">
        <w:rPr>
          <w:bCs/>
          <w:iCs/>
          <w:lang w:val="en-GB"/>
        </w:rPr>
        <w:t>1</w:t>
      </w:r>
      <w:r w:rsidR="002B4640" w:rsidRPr="003C42A6">
        <w:rPr>
          <w:bCs/>
          <w:iCs/>
          <w:lang w:val="en-GB"/>
        </w:rPr>
        <w:t>5</w:t>
      </w:r>
      <w:r w:rsidR="00792426" w:rsidRPr="003C42A6">
        <w:rPr>
          <w:bCs/>
          <w:iCs/>
          <w:lang w:val="en-GB"/>
        </w:rPr>
        <w:t xml:space="preserve">00 </w:t>
      </w:r>
      <w:r w:rsidR="004C097D" w:rsidRPr="003C42A6">
        <w:rPr>
          <w:bCs/>
          <w:iCs/>
          <w:lang w:val="en-GB"/>
        </w:rPr>
        <w:t>MIP</w:t>
      </w:r>
      <w:r w:rsidR="002B4640" w:rsidRPr="003C42A6">
        <w:rPr>
          <w:bCs/>
          <w:iCs/>
          <w:lang w:val="en-GB"/>
        </w:rPr>
        <w:t xml:space="preserve"> signals</w:t>
      </w:r>
      <w:r w:rsidR="004C097D" w:rsidRPr="003C42A6">
        <w:rPr>
          <w:bCs/>
          <w:iCs/>
          <w:lang w:val="en-GB"/>
        </w:rPr>
        <w:t xml:space="preserve">. The peak time is </w:t>
      </w:r>
      <w:r w:rsidR="00D33DDE" w:rsidRPr="003C42A6">
        <w:rPr>
          <w:bCs/>
          <w:iCs/>
          <w:lang w:val="en-GB"/>
        </w:rPr>
        <w:t>tuneable</w:t>
      </w:r>
      <w:r w:rsidR="004C097D" w:rsidRPr="003C42A6">
        <w:rPr>
          <w:bCs/>
          <w:iCs/>
          <w:lang w:val="en-GB"/>
        </w:rPr>
        <w:t xml:space="preserve"> between 50 ns and 100 ns</w:t>
      </w:r>
      <w:r w:rsidR="00C36177" w:rsidRPr="003C42A6">
        <w:rPr>
          <w:bCs/>
          <w:iCs/>
          <w:lang w:val="en-GB"/>
        </w:rPr>
        <w:t xml:space="preserve"> and t</w:t>
      </w:r>
      <w:r w:rsidR="00720944" w:rsidRPr="003C42A6">
        <w:rPr>
          <w:bCs/>
          <w:iCs/>
          <w:lang w:val="en-GB"/>
        </w:rPr>
        <w:t xml:space="preserve">he power consumption is </w:t>
      </w:r>
      <w:r w:rsidR="002B1D4C" w:rsidRPr="003C42A6">
        <w:rPr>
          <w:bCs/>
          <w:iCs/>
          <w:lang w:val="en-GB"/>
        </w:rPr>
        <w:t>about</w:t>
      </w:r>
      <w:r w:rsidR="00720944" w:rsidRPr="003C42A6">
        <w:rPr>
          <w:bCs/>
          <w:iCs/>
          <w:lang w:val="en-GB"/>
        </w:rPr>
        <w:t xml:space="preserve"> 6 </w:t>
      </w:r>
      <w:proofErr w:type="spellStart"/>
      <w:r w:rsidR="00720944" w:rsidRPr="003C42A6">
        <w:rPr>
          <w:bCs/>
          <w:iCs/>
          <w:lang w:val="en-GB"/>
        </w:rPr>
        <w:t>mW</w:t>
      </w:r>
      <w:proofErr w:type="spellEnd"/>
      <w:r w:rsidR="00720944" w:rsidRPr="003C42A6">
        <w:rPr>
          <w:bCs/>
          <w:iCs/>
          <w:lang w:val="en-GB"/>
        </w:rPr>
        <w:t xml:space="preserve"> per channel. </w:t>
      </w:r>
      <w:r w:rsidR="008855ED" w:rsidRPr="003C42A6">
        <w:rPr>
          <w:bCs/>
          <w:iCs/>
          <w:lang w:val="en-GB"/>
        </w:rPr>
        <w:t xml:space="preserve">These features </w:t>
      </w:r>
      <w:r w:rsidR="00616F5B" w:rsidRPr="003C42A6">
        <w:rPr>
          <w:bCs/>
          <w:iCs/>
          <w:lang w:val="en-GB"/>
        </w:rPr>
        <w:t>meet</w:t>
      </w:r>
      <w:r w:rsidR="008855ED" w:rsidRPr="003C42A6">
        <w:rPr>
          <w:bCs/>
          <w:iCs/>
          <w:lang w:val="en-GB"/>
        </w:rPr>
        <w:t xml:space="preserve"> the requirements of </w:t>
      </w:r>
      <w:r w:rsidR="00624E3E" w:rsidRPr="003C42A6">
        <w:rPr>
          <w:bCs/>
          <w:iCs/>
          <w:lang w:val="en-GB"/>
        </w:rPr>
        <w:t>the</w:t>
      </w:r>
      <w:r w:rsidR="00D602F3" w:rsidRPr="003C42A6">
        <w:rPr>
          <w:bCs/>
          <w:iCs/>
          <w:lang w:val="en-GB"/>
        </w:rPr>
        <w:t xml:space="preserve"> Si-W</w:t>
      </w:r>
      <w:r w:rsidR="00624E3E" w:rsidRPr="003C42A6">
        <w:rPr>
          <w:bCs/>
          <w:iCs/>
          <w:lang w:val="en-GB"/>
        </w:rPr>
        <w:t xml:space="preserve"> prototy</w:t>
      </w:r>
      <w:r w:rsidR="00D602F3" w:rsidRPr="003C42A6">
        <w:rPr>
          <w:bCs/>
          <w:iCs/>
          <w:lang w:val="en-GB"/>
        </w:rPr>
        <w:t>p</w:t>
      </w:r>
      <w:r w:rsidR="00624E3E" w:rsidRPr="003C42A6">
        <w:rPr>
          <w:bCs/>
          <w:iCs/>
          <w:lang w:val="en-GB"/>
        </w:rPr>
        <w:t>e</w:t>
      </w:r>
      <w:r w:rsidR="008855ED" w:rsidRPr="003C42A6">
        <w:rPr>
          <w:bCs/>
          <w:iCs/>
          <w:lang w:val="en-GB"/>
        </w:rPr>
        <w:t>.</w:t>
      </w:r>
      <w:r w:rsidR="000C6120" w:rsidRPr="003C42A6">
        <w:rPr>
          <w:bCs/>
          <w:iCs/>
          <w:lang w:val="en-GB"/>
        </w:rPr>
        <w:t xml:space="preserve"> As a result, the SKIROC2 is chosen as readout chip of the system.</w:t>
      </w:r>
    </w:p>
    <w:p w14:paraId="5A99C80F" w14:textId="77777777" w:rsidR="004C097D" w:rsidRPr="003C42A6" w:rsidRDefault="004C097D" w:rsidP="004C097D">
      <w:pPr>
        <w:pStyle w:val="a1"/>
        <w:ind w:firstLine="0"/>
        <w:rPr>
          <w:lang w:val="en-GB" w:eastAsia="zh-CN"/>
        </w:rPr>
      </w:pPr>
    </w:p>
    <w:p w14:paraId="589CD152" w14:textId="2305533A" w:rsidR="004C097D" w:rsidRPr="003C42A6" w:rsidRDefault="00235C66" w:rsidP="00C433DB">
      <w:pPr>
        <w:pStyle w:val="Subsection"/>
        <w:rPr>
          <w:bCs/>
          <w:iCs/>
          <w:lang w:val="en-GB" w:eastAsia="zh-CN"/>
        </w:rPr>
      </w:pPr>
      <w:bookmarkStart w:id="140" w:name="_Toc509340723"/>
      <w:r w:rsidRPr="003C42A6">
        <w:rPr>
          <w:bCs/>
          <w:iCs/>
          <w:lang w:val="en-GB" w:eastAsia="zh-CN"/>
        </w:rPr>
        <w:t>Front-end Board</w:t>
      </w:r>
      <w:bookmarkEnd w:id="140"/>
    </w:p>
    <w:p w14:paraId="1637969D" w14:textId="1ED3DE31" w:rsidR="00EB39D6" w:rsidRPr="003C42A6" w:rsidRDefault="001D199A" w:rsidP="001F0CF1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In </w:t>
      </w:r>
      <w:r w:rsidR="00206995" w:rsidRPr="003C42A6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>current phase, t</w:t>
      </w:r>
      <w:r w:rsidR="004C097D" w:rsidRPr="003C42A6">
        <w:rPr>
          <w:bCs/>
          <w:iCs/>
          <w:lang w:val="en-GB"/>
        </w:rPr>
        <w:t>he FEB accommodates one SKIROC2 chip to read 64 detector signals. The silicon PIN detector S5980</w:t>
      </w:r>
      <w:r w:rsidR="00F20B76" w:rsidRPr="003C42A6">
        <w:rPr>
          <w:bCs/>
          <w:iCs/>
          <w:lang w:val="en-GB"/>
        </w:rPr>
        <w:t xml:space="preserve"> from HAMAMATSU</w:t>
      </w:r>
      <w:r w:rsidR="00AA49F2" w:rsidRPr="003C42A6">
        <w:rPr>
          <w:bCs/>
          <w:iCs/>
          <w:lang w:val="en-GB"/>
        </w:rPr>
        <w:t xml:space="preserve">, which has four outputs from the anode of </w:t>
      </w:r>
      <w:r w:rsidR="00C1294B" w:rsidRPr="003C42A6">
        <w:rPr>
          <w:bCs/>
          <w:iCs/>
          <w:lang w:val="en-GB"/>
        </w:rPr>
        <w:t xml:space="preserve">the </w:t>
      </w:r>
      <w:r w:rsidR="00AA49F2" w:rsidRPr="003C42A6">
        <w:rPr>
          <w:bCs/>
          <w:iCs/>
          <w:lang w:val="en-GB"/>
        </w:rPr>
        <w:t>diode and one common cathode,</w:t>
      </w:r>
      <w:r w:rsidR="004C097D" w:rsidRPr="003C42A6">
        <w:rPr>
          <w:bCs/>
          <w:iCs/>
          <w:lang w:val="en-GB"/>
        </w:rPr>
        <w:t xml:space="preserve"> is </w:t>
      </w:r>
      <w:r w:rsidR="004337E5" w:rsidRPr="003C42A6">
        <w:rPr>
          <w:bCs/>
          <w:iCs/>
          <w:lang w:val="en-GB"/>
        </w:rPr>
        <w:t xml:space="preserve">one of the </w:t>
      </w:r>
      <w:r w:rsidR="00C1294B" w:rsidRPr="003C42A6">
        <w:rPr>
          <w:bCs/>
          <w:iCs/>
          <w:lang w:val="en-GB"/>
        </w:rPr>
        <w:t xml:space="preserve">ideal </w:t>
      </w:r>
      <w:r w:rsidR="004337E5" w:rsidRPr="003C42A6">
        <w:rPr>
          <w:bCs/>
          <w:iCs/>
          <w:lang w:val="en-GB"/>
        </w:rPr>
        <w:t>candidate detector</w:t>
      </w:r>
      <w:r w:rsidR="00E07215" w:rsidRPr="003C42A6">
        <w:rPr>
          <w:bCs/>
          <w:iCs/>
          <w:lang w:val="en-GB"/>
        </w:rPr>
        <w:t>s</w:t>
      </w:r>
      <w:r w:rsidR="005177B1" w:rsidRPr="003C42A6">
        <w:rPr>
          <w:bCs/>
          <w:iCs/>
          <w:lang w:val="en-GB"/>
        </w:rPr>
        <w:t xml:space="preserve"> </w:t>
      </w:r>
      <w:r w:rsidR="00E82572" w:rsidRPr="003C42A6">
        <w:rPr>
          <w:bCs/>
          <w:iCs/>
          <w:lang w:val="en-GB"/>
        </w:rPr>
        <w:t>for the prototype</w:t>
      </w:r>
      <w:r w:rsidR="00641EA2" w:rsidRPr="003C42A6">
        <w:rPr>
          <w:bCs/>
          <w:iCs/>
          <w:lang w:val="en-GB"/>
        </w:rPr>
        <w:t xml:space="preserve">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_Ref504552874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ins w:id="141" w:author="Msy" w:date="2018-03-20T20:23:00Z">
        <w:r w:rsidR="0083027E">
          <w:rPr>
            <w:bCs/>
            <w:iCs/>
            <w:lang w:val="en-GB"/>
          </w:rPr>
          <w:t>[13]</w:t>
        </w:r>
      </w:ins>
      <w:del w:id="142" w:author="Msy" w:date="2018-03-20T19:51:00Z">
        <w:r w:rsidR="000429C0" w:rsidDel="00016479">
          <w:rPr>
            <w:bCs/>
            <w:iCs/>
            <w:lang w:val="en-GB"/>
          </w:rPr>
          <w:delText>[10]</w:delText>
        </w:r>
      </w:del>
      <w:r w:rsidR="00C9245F" w:rsidRPr="003C42A6">
        <w:rPr>
          <w:bCs/>
          <w:iCs/>
          <w:lang w:val="en-GB"/>
        </w:rPr>
        <w:fldChar w:fldCharType="end"/>
      </w:r>
      <w:r w:rsidR="00911EA1" w:rsidRPr="003C42A6">
        <w:rPr>
          <w:bCs/>
          <w:iCs/>
          <w:lang w:val="en-GB"/>
        </w:rPr>
        <w:t>.</w:t>
      </w:r>
      <w:r w:rsidR="004C097D" w:rsidRPr="003C42A6">
        <w:rPr>
          <w:bCs/>
          <w:iCs/>
          <w:lang w:val="en-GB"/>
        </w:rPr>
        <w:t xml:space="preserve"> </w:t>
      </w:r>
      <w:r w:rsidR="00911EA1" w:rsidRPr="003C42A6">
        <w:rPr>
          <w:bCs/>
          <w:iCs/>
          <w:lang w:val="en-GB"/>
        </w:rPr>
        <w:t xml:space="preserve">The </w:t>
      </w:r>
      <w:del w:id="143" w:author="Msy" w:date="2018-03-19T10:41:00Z">
        <w:r w:rsidR="00911EA1" w:rsidRPr="003C42A6" w:rsidDel="006D0394">
          <w:rPr>
            <w:bCs/>
            <w:iCs/>
            <w:lang w:val="en-GB"/>
          </w:rPr>
          <w:delText xml:space="preserve">total </w:delText>
        </w:r>
      </w:del>
      <w:r w:rsidR="00911EA1" w:rsidRPr="003C42A6">
        <w:rPr>
          <w:bCs/>
          <w:iCs/>
          <w:lang w:val="en-GB"/>
        </w:rPr>
        <w:t xml:space="preserve">active area </w:t>
      </w:r>
      <w:ins w:id="144" w:author="Msy" w:date="2018-03-19T10:41:00Z">
        <w:r w:rsidR="006D0394">
          <w:rPr>
            <w:bCs/>
            <w:iCs/>
            <w:lang w:val="en-GB"/>
          </w:rPr>
          <w:t xml:space="preserve">of one cell </w:t>
        </w:r>
      </w:ins>
      <w:r w:rsidR="00911EA1" w:rsidRPr="003C42A6">
        <w:rPr>
          <w:bCs/>
          <w:iCs/>
          <w:lang w:val="en-GB"/>
        </w:rPr>
        <w:t>is 5 × 5 mm</w:t>
      </w:r>
      <w:r w:rsidR="00E9062E" w:rsidRPr="003C42A6">
        <w:rPr>
          <w:bCs/>
          <w:iCs/>
          <w:vertAlign w:val="superscript"/>
          <w:lang w:val="en-GB"/>
        </w:rPr>
        <w:t>2</w:t>
      </w:r>
      <w:r w:rsidR="00911EA1" w:rsidRPr="003C42A6">
        <w:rPr>
          <w:bCs/>
          <w:iCs/>
          <w:lang w:val="en-GB"/>
        </w:rPr>
        <w:t xml:space="preserve"> and the</w:t>
      </w:r>
      <w:r w:rsidR="004C097D" w:rsidRPr="003C42A6">
        <w:rPr>
          <w:bCs/>
          <w:iCs/>
          <w:lang w:val="en-GB"/>
        </w:rPr>
        <w:t xml:space="preserve"> thickness</w:t>
      </w:r>
      <w:r w:rsidR="00736523" w:rsidRPr="003C42A6">
        <w:rPr>
          <w:bCs/>
          <w:iCs/>
          <w:lang w:val="en-GB"/>
        </w:rPr>
        <w:t xml:space="preserve"> of depletion layer</w:t>
      </w:r>
      <w:r w:rsidR="004C097D" w:rsidRPr="003C42A6">
        <w:rPr>
          <w:bCs/>
          <w:iCs/>
          <w:lang w:val="en-GB"/>
        </w:rPr>
        <w:t xml:space="preserve"> is 460 </w:t>
      </w:r>
      <w:r w:rsidR="00C1294B" w:rsidRPr="003C42A6">
        <w:rPr>
          <w:bCs/>
          <w:iCs/>
          <w:lang w:val="en-GB"/>
        </w:rPr>
        <w:t>µ</w:t>
      </w:r>
      <w:r w:rsidR="004C097D" w:rsidRPr="003C42A6">
        <w:rPr>
          <w:bCs/>
          <w:iCs/>
          <w:lang w:val="en-GB"/>
        </w:rPr>
        <w:t>m.</w:t>
      </w:r>
      <w:r w:rsidR="00FA7D01" w:rsidRPr="003C42A6">
        <w:rPr>
          <w:bCs/>
          <w:iCs/>
          <w:lang w:val="en-GB"/>
        </w:rPr>
        <w:t xml:space="preserve"> Moreover,</w:t>
      </w:r>
      <w:r w:rsidR="004C097D" w:rsidRPr="003C42A6">
        <w:rPr>
          <w:bCs/>
          <w:iCs/>
          <w:lang w:val="en-GB"/>
        </w:rPr>
        <w:t xml:space="preserve"> </w:t>
      </w:r>
      <w:r w:rsidR="00FA7D01" w:rsidRPr="003C42A6">
        <w:rPr>
          <w:bCs/>
          <w:iCs/>
          <w:lang w:val="en-GB"/>
        </w:rPr>
        <w:t>i</w:t>
      </w:r>
      <w:r w:rsidR="004C097D" w:rsidRPr="003C42A6">
        <w:rPr>
          <w:bCs/>
          <w:iCs/>
          <w:lang w:val="en-GB"/>
        </w:rPr>
        <w:t>ts dark curren</w:t>
      </w:r>
      <w:r w:rsidR="00D82DAF" w:rsidRPr="003C42A6">
        <w:rPr>
          <w:bCs/>
          <w:iCs/>
          <w:lang w:val="en-GB"/>
        </w:rPr>
        <w:t xml:space="preserve">t and terminal capacitance </w:t>
      </w:r>
      <w:r w:rsidR="003E1ABF" w:rsidRPr="003C42A6">
        <w:rPr>
          <w:bCs/>
          <w:iCs/>
          <w:lang w:val="en-GB"/>
        </w:rPr>
        <w:t>meet the input requirements</w:t>
      </w:r>
      <w:r w:rsidR="00F66449" w:rsidRPr="003C42A6">
        <w:rPr>
          <w:bCs/>
          <w:iCs/>
          <w:lang w:val="en-GB"/>
        </w:rPr>
        <w:t xml:space="preserve"> of</w:t>
      </w:r>
      <w:r w:rsidR="004C097D" w:rsidRPr="003C42A6">
        <w:rPr>
          <w:bCs/>
          <w:iCs/>
          <w:lang w:val="en-GB"/>
        </w:rPr>
        <w:t xml:space="preserve"> SKIROC2.</w:t>
      </w:r>
      <w:r w:rsidR="007829CF" w:rsidRPr="003C42A6">
        <w:rPr>
          <w:bCs/>
          <w:iCs/>
          <w:lang w:val="en-GB"/>
        </w:rPr>
        <w:t xml:space="preserve"> </w:t>
      </w:r>
      <w:r w:rsidR="00DA1FC6" w:rsidRPr="003C42A6">
        <w:rPr>
          <w:bCs/>
          <w:iCs/>
          <w:lang w:val="en-GB"/>
        </w:rPr>
        <w:t>According to</w:t>
      </w:r>
      <w:r w:rsidR="00791C32" w:rsidRPr="003C42A6">
        <w:rPr>
          <w:bCs/>
          <w:iCs/>
          <w:lang w:val="en-GB"/>
        </w:rPr>
        <w:t xml:space="preserve"> the G</w:t>
      </w:r>
      <w:r w:rsidR="0083514D" w:rsidRPr="003C42A6">
        <w:rPr>
          <w:bCs/>
          <w:iCs/>
          <w:lang w:val="en-GB"/>
        </w:rPr>
        <w:t>eant</w:t>
      </w:r>
      <w:r w:rsidR="00791C32" w:rsidRPr="003C42A6">
        <w:rPr>
          <w:bCs/>
          <w:iCs/>
          <w:lang w:val="en-GB"/>
        </w:rPr>
        <w:t>4</w:t>
      </w:r>
      <w:r w:rsidR="00DA1FC6" w:rsidRPr="003C42A6">
        <w:rPr>
          <w:bCs/>
          <w:iCs/>
          <w:lang w:val="en-GB"/>
        </w:rPr>
        <w:t xml:space="preserve"> simulation</w:t>
      </w:r>
      <w:r w:rsidR="004C2F4C" w:rsidRPr="003C42A6">
        <w:rPr>
          <w:bCs/>
          <w:iCs/>
          <w:lang w:val="en-GB"/>
        </w:rPr>
        <w:t xml:space="preserve"> results</w:t>
      </w:r>
      <w:r w:rsidR="00DA1FC6" w:rsidRPr="003C42A6">
        <w:rPr>
          <w:bCs/>
          <w:iCs/>
          <w:lang w:val="en-GB"/>
        </w:rPr>
        <w:t>, the cosmic MIP signal of</w:t>
      </w:r>
      <w:r w:rsidR="006A2AA2" w:rsidRPr="003C42A6">
        <w:rPr>
          <w:bCs/>
          <w:iCs/>
          <w:lang w:val="en-GB"/>
        </w:rPr>
        <w:t xml:space="preserve"> the</w:t>
      </w:r>
      <w:r w:rsidR="00DA1FC6" w:rsidRPr="003C42A6">
        <w:rPr>
          <w:bCs/>
          <w:iCs/>
          <w:lang w:val="en-GB"/>
        </w:rPr>
        <w:t xml:space="preserve"> S5980 is about 7.5 </w:t>
      </w:r>
      <w:proofErr w:type="spellStart"/>
      <w:r w:rsidR="00DA1FC6" w:rsidRPr="003C42A6">
        <w:rPr>
          <w:bCs/>
          <w:iCs/>
          <w:lang w:val="en-GB"/>
        </w:rPr>
        <w:t>fC</w:t>
      </w:r>
      <w:proofErr w:type="spellEnd"/>
      <w:r w:rsidR="0089511D" w:rsidRPr="003C42A6">
        <w:rPr>
          <w:bCs/>
          <w:iCs/>
          <w:lang w:val="en-GB"/>
        </w:rPr>
        <w:t xml:space="preserve">. </w:t>
      </w:r>
      <w:r w:rsidR="007829CF" w:rsidRPr="003C42A6">
        <w:rPr>
          <w:bCs/>
          <w:iCs/>
          <w:lang w:val="en-GB"/>
        </w:rPr>
        <w:t xml:space="preserve">The schematic </w:t>
      </w:r>
      <w:r w:rsidR="004A6CCC" w:rsidRPr="003C42A6">
        <w:rPr>
          <w:bCs/>
          <w:iCs/>
          <w:lang w:val="en-GB"/>
        </w:rPr>
        <w:t xml:space="preserve">illustration </w:t>
      </w:r>
      <w:r w:rsidR="007829CF" w:rsidRPr="003C42A6">
        <w:rPr>
          <w:bCs/>
          <w:iCs/>
          <w:lang w:val="en-GB"/>
        </w:rPr>
        <w:t>of detector</w:t>
      </w:r>
      <w:r w:rsidR="00116FA9" w:rsidRPr="003C42A6">
        <w:rPr>
          <w:bCs/>
          <w:iCs/>
          <w:lang w:val="en-GB"/>
        </w:rPr>
        <w:t>, assembled with ASIC, is presented</w:t>
      </w:r>
      <w:r w:rsidR="007829CF" w:rsidRPr="003C42A6">
        <w:rPr>
          <w:bCs/>
          <w:iCs/>
          <w:lang w:val="en-GB"/>
        </w:rPr>
        <w:t xml:space="preserve"> in Figure 4.</w:t>
      </w:r>
      <w:r w:rsidR="002D0C2A" w:rsidRPr="003C42A6">
        <w:rPr>
          <w:bCs/>
          <w:iCs/>
          <w:lang w:val="en-GB"/>
        </w:rPr>
        <w:t xml:space="preserve"> To make</w:t>
      </w:r>
      <w:r w:rsidR="00CC75ED" w:rsidRPr="003C42A6">
        <w:rPr>
          <w:bCs/>
          <w:iCs/>
          <w:lang w:val="en-GB"/>
        </w:rPr>
        <w:t xml:space="preserve"> the</w:t>
      </w:r>
      <w:r w:rsidR="002D0C2A" w:rsidRPr="003C42A6">
        <w:rPr>
          <w:bCs/>
          <w:iCs/>
          <w:lang w:val="en-GB"/>
        </w:rPr>
        <w:t xml:space="preserve"> best use</w:t>
      </w:r>
      <w:r w:rsidR="004C097D" w:rsidRPr="003C42A6">
        <w:rPr>
          <w:bCs/>
          <w:iCs/>
          <w:lang w:val="en-GB"/>
        </w:rPr>
        <w:t xml:space="preserve"> </w:t>
      </w:r>
      <w:r w:rsidR="002D0C2A" w:rsidRPr="003C42A6">
        <w:rPr>
          <w:bCs/>
          <w:iCs/>
          <w:lang w:val="en-GB"/>
        </w:rPr>
        <w:t>of SKIROC2</w:t>
      </w:r>
      <w:r w:rsidR="00F42B87" w:rsidRPr="003C42A6">
        <w:rPr>
          <w:bCs/>
          <w:iCs/>
          <w:lang w:val="en-GB"/>
        </w:rPr>
        <w:t xml:space="preserve"> </w:t>
      </w:r>
      <w:r w:rsidR="008362DA" w:rsidRPr="003C42A6">
        <w:rPr>
          <w:bCs/>
          <w:iCs/>
          <w:lang w:val="en-GB"/>
        </w:rPr>
        <w:t>inputs</w:t>
      </w:r>
      <w:r w:rsidR="005A36A2" w:rsidRPr="003C42A6">
        <w:rPr>
          <w:bCs/>
          <w:iCs/>
          <w:lang w:val="en-GB"/>
        </w:rPr>
        <w:t>,</w:t>
      </w:r>
      <w:r w:rsidR="002D0C2A" w:rsidRPr="003C42A6">
        <w:rPr>
          <w:bCs/>
          <w:iCs/>
          <w:lang w:val="en-GB"/>
        </w:rPr>
        <w:t xml:space="preserve"> the detectors are</w:t>
      </w:r>
      <w:r w:rsidR="00537A8E" w:rsidRPr="003C42A6">
        <w:rPr>
          <w:bCs/>
          <w:iCs/>
          <w:lang w:val="en-GB"/>
        </w:rPr>
        <w:t xml:space="preserve"> assembled in form</w:t>
      </w:r>
      <w:r w:rsidR="002D0C2A" w:rsidRPr="003C42A6">
        <w:rPr>
          <w:bCs/>
          <w:iCs/>
          <w:lang w:val="en-GB"/>
        </w:rPr>
        <w:t xml:space="preserve"> an 8 × 8</w:t>
      </w:r>
      <w:r w:rsidR="00537A8E" w:rsidRPr="003C42A6">
        <w:rPr>
          <w:bCs/>
          <w:iCs/>
          <w:lang w:val="en-GB"/>
        </w:rPr>
        <w:t xml:space="preserve"> array</w:t>
      </w:r>
      <w:r w:rsidR="005A36A2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which</w:t>
      </w:r>
      <w:r w:rsidR="0037358E" w:rsidRPr="003C42A6">
        <w:rPr>
          <w:bCs/>
          <w:iCs/>
          <w:lang w:val="en-GB"/>
        </w:rPr>
        <w:t xml:space="preserve"> implies that</w:t>
      </w:r>
      <w:r w:rsidR="004C097D" w:rsidRPr="003C42A6">
        <w:rPr>
          <w:bCs/>
          <w:iCs/>
          <w:lang w:val="en-GB"/>
        </w:rPr>
        <w:t xml:space="preserve"> the total active area</w:t>
      </w:r>
      <w:r w:rsidR="0037358E" w:rsidRPr="003C42A6">
        <w:rPr>
          <w:bCs/>
          <w:iCs/>
          <w:lang w:val="en-GB"/>
        </w:rPr>
        <w:t xml:space="preserve"> of detector</w:t>
      </w:r>
      <w:r w:rsidR="004C097D" w:rsidRPr="003C42A6">
        <w:rPr>
          <w:bCs/>
          <w:iCs/>
          <w:lang w:val="en-GB"/>
        </w:rPr>
        <w:t xml:space="preserve"> is 1600 mm</w:t>
      </w:r>
      <w:r w:rsidR="004C097D" w:rsidRPr="003C42A6">
        <w:rPr>
          <w:bCs/>
          <w:iCs/>
          <w:vertAlign w:val="superscript"/>
          <w:lang w:val="en-GB"/>
        </w:rPr>
        <w:t>2</w:t>
      </w:r>
      <w:r w:rsidR="004C097D" w:rsidRPr="003C42A6">
        <w:rPr>
          <w:bCs/>
          <w:iCs/>
          <w:lang w:val="en-GB"/>
        </w:rPr>
        <w:t xml:space="preserve">. The S5980 </w:t>
      </w:r>
      <w:r w:rsidR="006A4B03" w:rsidRPr="003C42A6">
        <w:rPr>
          <w:rFonts w:hint="eastAsia"/>
          <w:bCs/>
          <w:iCs/>
          <w:lang w:val="en-GB" w:eastAsia="zh-CN"/>
        </w:rPr>
        <w:t>claim</w:t>
      </w:r>
      <w:r w:rsidR="006A4B03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 a high-voltage of 13</w:t>
      </w:r>
      <w:r w:rsidR="00AB0E8B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V. Since </w:t>
      </w:r>
      <w:r w:rsidR="0044063F" w:rsidRPr="003C42A6">
        <w:rPr>
          <w:bCs/>
          <w:iCs/>
          <w:lang w:val="en-GB"/>
        </w:rPr>
        <w:t>output noise is very sensitive to the high voltage ripples</w:t>
      </w:r>
      <w:r w:rsidR="004C097D" w:rsidRPr="003C42A6">
        <w:rPr>
          <w:bCs/>
          <w:iCs/>
          <w:lang w:val="en-GB"/>
        </w:rPr>
        <w:t xml:space="preserve">, a </w:t>
      </w:r>
      <w:r w:rsidR="00E92833" w:rsidRPr="003C42A6">
        <w:rPr>
          <w:bCs/>
          <w:iCs/>
          <w:lang w:val="en-GB"/>
        </w:rPr>
        <w:t xml:space="preserve">well-designed </w:t>
      </w:r>
      <w:r w:rsidR="0044063F" w:rsidRPr="003C42A6">
        <w:rPr>
          <w:bCs/>
          <w:iCs/>
          <w:lang w:val="en-GB"/>
        </w:rPr>
        <w:t>l</w:t>
      </w:r>
      <w:r w:rsidR="004C097D" w:rsidRPr="003C42A6">
        <w:rPr>
          <w:bCs/>
          <w:iCs/>
          <w:lang w:val="en-GB"/>
        </w:rPr>
        <w:t>ow-</w:t>
      </w:r>
      <w:r w:rsidR="0044063F" w:rsidRPr="003C42A6">
        <w:rPr>
          <w:bCs/>
          <w:iCs/>
          <w:lang w:val="en-GB"/>
        </w:rPr>
        <w:t>d</w:t>
      </w:r>
      <w:r w:rsidR="004C097D" w:rsidRPr="003C42A6">
        <w:rPr>
          <w:bCs/>
          <w:iCs/>
          <w:lang w:val="en-GB"/>
        </w:rPr>
        <w:t>rop</w:t>
      </w:r>
      <w:r w:rsidR="0044063F" w:rsidRPr="003C42A6">
        <w:rPr>
          <w:bCs/>
          <w:iCs/>
          <w:lang w:val="en-GB"/>
        </w:rPr>
        <w:t>o</w:t>
      </w:r>
      <w:r w:rsidR="004C097D" w:rsidRPr="003C42A6">
        <w:rPr>
          <w:bCs/>
          <w:iCs/>
          <w:lang w:val="en-GB"/>
        </w:rPr>
        <w:t>ut regulator (LDO</w:t>
      </w:r>
      <w:r w:rsidR="00CD610E" w:rsidRPr="003C42A6">
        <w:rPr>
          <w:bCs/>
          <w:iCs/>
          <w:lang w:val="en-GB"/>
        </w:rPr>
        <w:t>, TPS7A4700</w:t>
      </w:r>
      <w:r w:rsidR="004C097D" w:rsidRPr="003C42A6">
        <w:rPr>
          <w:bCs/>
          <w:iCs/>
          <w:lang w:val="en-GB"/>
        </w:rPr>
        <w:t xml:space="preserve">)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_Ref504552889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ins w:id="145" w:author="Msy" w:date="2018-03-20T20:23:00Z">
        <w:r w:rsidR="0083027E">
          <w:rPr>
            <w:bCs/>
            <w:iCs/>
            <w:lang w:val="en-GB"/>
          </w:rPr>
          <w:t>[14]</w:t>
        </w:r>
      </w:ins>
      <w:del w:id="146" w:author="Msy" w:date="2018-03-20T19:51:00Z">
        <w:r w:rsidR="000429C0" w:rsidDel="00016479">
          <w:rPr>
            <w:bCs/>
            <w:iCs/>
            <w:lang w:val="en-GB"/>
          </w:rPr>
          <w:delText>[11]</w:delText>
        </w:r>
      </w:del>
      <w:r w:rsidR="00C9245F" w:rsidRPr="003C42A6">
        <w:rPr>
          <w:bCs/>
          <w:iCs/>
          <w:lang w:val="en-GB"/>
        </w:rPr>
        <w:fldChar w:fldCharType="end"/>
      </w:r>
      <w:r w:rsidR="00DB3AA9" w:rsidRPr="003C42A6">
        <w:rPr>
          <w:bCs/>
          <w:iCs/>
          <w:lang w:val="en-GB"/>
        </w:rPr>
        <w:t>,</w:t>
      </w:r>
      <w:r w:rsidR="00E92833" w:rsidRPr="003C42A6">
        <w:rPr>
          <w:bCs/>
          <w:iCs/>
          <w:lang w:val="en-GB"/>
        </w:rPr>
        <w:t xml:space="preserve"> from Texas Instruments company (TI)</w:t>
      </w:r>
      <w:r w:rsidR="00DB3AA9" w:rsidRPr="003C42A6">
        <w:rPr>
          <w:bCs/>
          <w:iCs/>
          <w:lang w:val="en-GB"/>
        </w:rPr>
        <w:t>,</w:t>
      </w:r>
      <w:r w:rsidR="00E92833" w:rsidRPr="003C42A6">
        <w:rPr>
          <w:bCs/>
          <w:iCs/>
          <w:lang w:val="en-GB"/>
        </w:rPr>
        <w:t xml:space="preserve"> is employed</w:t>
      </w:r>
      <w:r w:rsidR="004C097D" w:rsidRPr="003C42A6">
        <w:rPr>
          <w:bCs/>
          <w:iCs/>
          <w:lang w:val="en-GB"/>
        </w:rPr>
        <w:t xml:space="preserve"> </w:t>
      </w:r>
      <w:r w:rsidR="00E92833" w:rsidRPr="003C42A6">
        <w:rPr>
          <w:bCs/>
          <w:iCs/>
          <w:lang w:val="en-GB"/>
        </w:rPr>
        <w:t xml:space="preserve">with the </w:t>
      </w:r>
      <w:r w:rsidR="00E749FD" w:rsidRPr="003C42A6">
        <w:rPr>
          <w:bCs/>
          <w:iCs/>
          <w:lang w:val="en-GB"/>
        </w:rPr>
        <w:t>low power supply ripple rejection</w:t>
      </w:r>
      <w:ins w:id="147" w:author="Msy" w:date="2018-03-19T10:42:00Z">
        <w:r w:rsidR="006D0394">
          <w:rPr>
            <w:bCs/>
            <w:iCs/>
            <w:lang w:val="en-GB"/>
          </w:rPr>
          <w:t xml:space="preserve"> of</w:t>
        </w:r>
      </w:ins>
      <w:r w:rsidR="00E749FD" w:rsidRPr="003C42A6">
        <w:rPr>
          <w:bCs/>
          <w:iCs/>
          <w:lang w:val="en-GB"/>
        </w:rPr>
        <w:t xml:space="preserve"> </w:t>
      </w:r>
      <w:del w:id="148" w:author="Msy" w:date="2018-03-19T10:42:00Z">
        <w:r w:rsidR="00E749FD" w:rsidRPr="003C42A6" w:rsidDel="006D0394">
          <w:rPr>
            <w:bCs/>
            <w:iCs/>
            <w:lang w:val="en-GB"/>
          </w:rPr>
          <w:delText>(</w:delText>
        </w:r>
      </w:del>
      <w:r w:rsidR="00E749FD" w:rsidRPr="003C42A6">
        <w:rPr>
          <w:bCs/>
          <w:iCs/>
          <w:lang w:val="en-GB"/>
        </w:rPr>
        <w:t>82 dB</w:t>
      </w:r>
      <w:del w:id="149" w:author="Msy" w:date="2018-03-19T10:42:00Z">
        <w:r w:rsidR="00E749FD" w:rsidRPr="003C42A6" w:rsidDel="006D0394">
          <w:rPr>
            <w:bCs/>
            <w:iCs/>
            <w:lang w:val="en-GB"/>
          </w:rPr>
          <w:delText>)</w:delText>
        </w:r>
      </w:del>
      <w:r w:rsidR="004C097D" w:rsidRPr="003C42A6">
        <w:rPr>
          <w:bCs/>
          <w:iCs/>
          <w:lang w:val="en-GB"/>
        </w:rPr>
        <w:t xml:space="preserve"> and</w:t>
      </w:r>
      <w:r w:rsidR="00C621DA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output noise </w:t>
      </w:r>
      <w:ins w:id="150" w:author="Msy" w:date="2018-03-19T10:42:00Z">
        <w:r w:rsidR="006D0394">
          <w:rPr>
            <w:bCs/>
            <w:iCs/>
            <w:lang w:val="en-GB"/>
          </w:rPr>
          <w:t xml:space="preserve"> </w:t>
        </w:r>
        <w:proofErr w:type="spellStart"/>
        <w:r w:rsidR="006D0394">
          <w:rPr>
            <w:bCs/>
            <w:iCs/>
            <w:lang w:val="en-GB"/>
          </w:rPr>
          <w:t>rms</w:t>
        </w:r>
        <w:proofErr w:type="spellEnd"/>
        <w:r w:rsidR="006D0394">
          <w:rPr>
            <w:bCs/>
            <w:iCs/>
            <w:lang w:val="en-GB"/>
          </w:rPr>
          <w:t xml:space="preserve"> of </w:t>
        </w:r>
      </w:ins>
      <w:del w:id="151" w:author="Msy" w:date="2018-03-19T10:42:00Z">
        <w:r w:rsidR="00B53C70" w:rsidRPr="003C42A6" w:rsidDel="006D0394">
          <w:rPr>
            <w:bCs/>
            <w:iCs/>
            <w:lang w:val="en-GB"/>
          </w:rPr>
          <w:delText>(</w:delText>
        </w:r>
      </w:del>
      <w:r w:rsidR="004C097D" w:rsidRPr="003C42A6">
        <w:rPr>
          <w:bCs/>
          <w:iCs/>
          <w:lang w:val="en-GB"/>
        </w:rPr>
        <w:t xml:space="preserve">4 </w:t>
      </w:r>
      <w:r w:rsidR="00B53C70" w:rsidRPr="003C42A6">
        <w:rPr>
          <w:bCs/>
          <w:iCs/>
          <w:noProof/>
          <w:lang w:val="en-GB"/>
        </w:rPr>
        <w:t>µ</w:t>
      </w:r>
      <w:r w:rsidR="004C097D" w:rsidRPr="003C42A6">
        <w:rPr>
          <w:bCs/>
          <w:iCs/>
          <w:lang w:val="en-GB"/>
        </w:rPr>
        <w:t>V</w:t>
      </w:r>
      <w:del w:id="152" w:author="Msy" w:date="2018-03-19T10:43:00Z">
        <w:r w:rsidR="004C097D" w:rsidRPr="003C42A6" w:rsidDel="006D0394">
          <w:rPr>
            <w:bCs/>
            <w:iCs/>
            <w:lang w:val="en-GB"/>
          </w:rPr>
          <w:delText>rms</w:delText>
        </w:r>
        <w:r w:rsidR="00B53C70" w:rsidRPr="003C42A6" w:rsidDel="006D0394">
          <w:rPr>
            <w:bCs/>
            <w:iCs/>
            <w:lang w:val="en-GB"/>
          </w:rPr>
          <w:delText>)</w:delText>
        </w:r>
      </w:del>
      <w:r w:rsidR="004C097D" w:rsidRPr="003C42A6">
        <w:rPr>
          <w:bCs/>
          <w:iCs/>
          <w:lang w:val="en-GB"/>
        </w:rPr>
        <w:t>. The SKIROC2</w:t>
      </w:r>
      <w:r w:rsidR="00CB6AFD" w:rsidRPr="003C42A6">
        <w:rPr>
          <w:bCs/>
          <w:iCs/>
          <w:lang w:val="en-GB"/>
        </w:rPr>
        <w:t>’s input</w:t>
      </w:r>
      <w:r w:rsidR="004C097D" w:rsidRPr="003C42A6">
        <w:rPr>
          <w:bCs/>
          <w:iCs/>
          <w:lang w:val="en-GB"/>
        </w:rPr>
        <w:t xml:space="preserve"> supplies a reference voltage about 1</w:t>
      </w:r>
      <w:r w:rsidR="000460FE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>V</w:t>
      </w:r>
      <w:r w:rsidR="00A31BDE" w:rsidRPr="003C42A6">
        <w:rPr>
          <w:bCs/>
          <w:iCs/>
          <w:lang w:val="en-GB"/>
        </w:rPr>
        <w:t xml:space="preserve"> to ensure the correct</w:t>
      </w:r>
      <w:r w:rsidR="007773E7" w:rsidRPr="003C42A6">
        <w:rPr>
          <w:bCs/>
          <w:iCs/>
          <w:lang w:val="en-GB"/>
        </w:rPr>
        <w:t xml:space="preserve"> working</w:t>
      </w:r>
      <w:r w:rsidR="00A31BDE" w:rsidRPr="003C42A6">
        <w:rPr>
          <w:bCs/>
          <w:iCs/>
          <w:lang w:val="en-GB"/>
        </w:rPr>
        <w:t xml:space="preserve"> status</w:t>
      </w:r>
      <w:r w:rsidR="007773E7" w:rsidRPr="003C42A6">
        <w:rPr>
          <w:bCs/>
          <w:iCs/>
          <w:lang w:val="en-GB"/>
        </w:rPr>
        <w:t xml:space="preserve"> of the detector</w:t>
      </w:r>
      <w:r w:rsidR="004C097D" w:rsidRPr="003C42A6">
        <w:rPr>
          <w:bCs/>
          <w:iCs/>
          <w:lang w:val="en-GB"/>
        </w:rPr>
        <w:t>.</w:t>
      </w:r>
    </w:p>
    <w:p w14:paraId="781E5AC4" w14:textId="7118E686" w:rsidR="004A686A" w:rsidRPr="003C42A6" w:rsidRDefault="008C3514" w:rsidP="004A686A">
      <w:pPr>
        <w:pStyle w:val="afb"/>
        <w:keepNext/>
        <w:ind w:firstLineChars="0" w:firstLine="0"/>
        <w:jc w:val="center"/>
      </w:pPr>
      <w:ins w:id="153" w:author="Msy" w:date="2018-03-20T22:23:00Z">
        <w:r>
          <w:object w:dxaOrig="10500" w:dyaOrig="2551" w14:anchorId="63D114D4">
            <v:shape id="_x0000_i1027" type="#_x0000_t75" style="width:397.6pt;height:96.2pt" o:ole="">
              <v:imagedata r:id="rId14" o:title=""/>
            </v:shape>
            <o:OLEObject Type="Embed" ProgID="Visio.Drawing.15" ShapeID="_x0000_i1027" DrawAspect="Content" ObjectID="_1583165539" r:id="rId15"/>
          </w:object>
        </w:r>
      </w:ins>
      <w:ins w:id="154" w:author="Msy" w:date="2018-03-20T22:21:00Z">
        <w:r w:rsidRPr="003C42A6" w:rsidDel="008C3514">
          <w:t xml:space="preserve"> </w:t>
        </w:r>
      </w:ins>
      <w:del w:id="155" w:author="Msy" w:date="2018-03-20T22:21:00Z">
        <w:r w:rsidR="00073877" w:rsidRPr="003C42A6" w:rsidDel="008C3514">
          <w:object w:dxaOrig="8101" w:dyaOrig="2551" w14:anchorId="6F43705D">
            <v:shape id="_x0000_i1028" type="#_x0000_t75" style="width:313.25pt;height:98.35pt" o:ole="">
              <v:imagedata r:id="rId16" o:title=""/>
            </v:shape>
            <o:OLEObject Type="Embed" ProgID="Visio.Drawing.15" ShapeID="_x0000_i1028" DrawAspect="Content" ObjectID="_1583165540" r:id="rId17"/>
          </w:object>
        </w:r>
      </w:del>
    </w:p>
    <w:p w14:paraId="3F8D1C58" w14:textId="13A3F9B9" w:rsidR="004A686A" w:rsidRPr="003C42A6" w:rsidRDefault="004A686A" w:rsidP="004A686A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4</w:t>
        </w:r>
      </w:fldSimple>
      <w:r w:rsidRPr="003C42A6">
        <w:t xml:space="preserve">. A schematic </w:t>
      </w:r>
      <w:r w:rsidR="000C1203" w:rsidRPr="003C42A6">
        <w:t xml:space="preserve">illustration </w:t>
      </w:r>
      <w:r w:rsidRPr="003C42A6">
        <w:t>of connection of silicon PIN S5980</w:t>
      </w:r>
    </w:p>
    <w:p w14:paraId="5800C142" w14:textId="77777777" w:rsidR="004A686A" w:rsidRPr="003C42A6" w:rsidRDefault="004A686A" w:rsidP="001F0CF1">
      <w:pPr>
        <w:pStyle w:val="a1"/>
        <w:ind w:firstLine="0"/>
        <w:rPr>
          <w:bCs/>
          <w:iCs/>
        </w:rPr>
      </w:pPr>
    </w:p>
    <w:p w14:paraId="343AEC3C" w14:textId="66C8189B" w:rsidR="004C097D" w:rsidRPr="003C42A6" w:rsidRDefault="00EB39D6" w:rsidP="00277526">
      <w:pPr>
        <w:pStyle w:val="a1"/>
        <w:rPr>
          <w:lang w:eastAsia="zh-CN"/>
        </w:rPr>
      </w:pPr>
      <w:r w:rsidRPr="003C42A6">
        <w:rPr>
          <w:bCs/>
          <w:iCs/>
          <w:lang w:val="ru-RU" w:eastAsia="zh-CN"/>
        </w:rPr>
        <w:t>After</w:t>
      </w:r>
      <w:r w:rsidR="009E7D71" w:rsidRPr="003C42A6">
        <w:rPr>
          <w:bCs/>
          <w:iCs/>
          <w:lang w:val="ru-RU" w:eastAsia="zh-CN"/>
        </w:rPr>
        <w:t xml:space="preserve"> </w:t>
      </w:r>
      <w:r w:rsidR="00CD6733" w:rsidRPr="003C42A6">
        <w:rPr>
          <w:bCs/>
          <w:iCs/>
          <w:lang w:eastAsia="zh-CN"/>
        </w:rPr>
        <w:t>acquisition</w:t>
      </w:r>
      <w:r w:rsidR="00CD6733" w:rsidRPr="003C42A6">
        <w:rPr>
          <w:bCs/>
          <w:iCs/>
          <w:lang w:val="ru-RU" w:eastAsia="zh-CN"/>
        </w:rPr>
        <w:t xml:space="preserve"> and </w:t>
      </w:r>
      <w:del w:id="156" w:author="Msy" w:date="2018-03-19T10:53:00Z">
        <w:r w:rsidR="00CD6733" w:rsidRPr="003C42A6" w:rsidDel="00A93A8B">
          <w:rPr>
            <w:bCs/>
            <w:iCs/>
            <w:lang w:val="ru-RU" w:eastAsia="zh-CN"/>
          </w:rPr>
          <w:delText>convertion</w:delText>
        </w:r>
        <w:r w:rsidR="003F7D34" w:rsidRPr="003C42A6" w:rsidDel="00A93A8B">
          <w:rPr>
            <w:bCs/>
            <w:iCs/>
            <w:lang w:eastAsia="zh-CN"/>
          </w:rPr>
          <w:delText xml:space="preserve"> </w:delText>
        </w:r>
      </w:del>
      <w:ins w:id="157" w:author="Msy" w:date="2018-03-19T10:53:00Z">
        <w:r w:rsidR="00A93A8B">
          <w:rPr>
            <w:bCs/>
            <w:iCs/>
            <w:lang w:val="ru-RU" w:eastAsia="zh-CN"/>
          </w:rPr>
          <w:t>conversion</w:t>
        </w:r>
        <w:r w:rsidR="00A93A8B" w:rsidRPr="003C42A6">
          <w:rPr>
            <w:bCs/>
            <w:iCs/>
            <w:lang w:eastAsia="zh-CN"/>
          </w:rPr>
          <w:t xml:space="preserve"> </w:t>
        </w:r>
      </w:ins>
      <w:r w:rsidR="003F7D34" w:rsidRPr="003C42A6">
        <w:rPr>
          <w:bCs/>
          <w:iCs/>
          <w:lang w:eastAsia="zh-CN"/>
        </w:rPr>
        <w:t>phase</w:t>
      </w:r>
      <w:r w:rsidRPr="003C42A6">
        <w:rPr>
          <w:bCs/>
          <w:iCs/>
          <w:lang w:val="ru-RU" w:eastAsia="zh-CN"/>
        </w:rPr>
        <w:t>,</w:t>
      </w:r>
      <w:r w:rsidR="0060728F" w:rsidRPr="003C42A6">
        <w:rPr>
          <w:bCs/>
          <w:iCs/>
          <w:lang w:val="ru-RU" w:eastAsia="zh-CN"/>
        </w:rPr>
        <w:t xml:space="preserve"> </w:t>
      </w:r>
      <w:r w:rsidRPr="003C42A6">
        <w:rPr>
          <w:rFonts w:hint="eastAsia"/>
          <w:bCs/>
          <w:iCs/>
          <w:lang w:val="ru-RU" w:eastAsia="zh-CN"/>
        </w:rPr>
        <w:t>the signal</w:t>
      </w:r>
      <w:r w:rsidRPr="003C42A6">
        <w:rPr>
          <w:bCs/>
          <w:iCs/>
          <w:lang w:val="ru-RU" w:eastAsia="zh-CN"/>
        </w:rPr>
        <w:t>s</w:t>
      </w:r>
      <w:r w:rsidRPr="003C42A6">
        <w:rPr>
          <w:rFonts w:hint="eastAsia"/>
          <w:bCs/>
          <w:iCs/>
          <w:lang w:val="ru-RU" w:eastAsia="zh-CN"/>
        </w:rPr>
        <w:t xml:space="preserve"> from</w:t>
      </w:r>
      <w:r w:rsidR="008F257A" w:rsidRPr="003C42A6">
        <w:rPr>
          <w:bCs/>
          <w:iCs/>
          <w:lang w:eastAsia="zh-CN"/>
        </w:rPr>
        <w:t xml:space="preserve"> the</w:t>
      </w:r>
      <w:r w:rsidRPr="003C42A6">
        <w:rPr>
          <w:rFonts w:hint="eastAsia"/>
          <w:bCs/>
          <w:iCs/>
          <w:lang w:val="ru-RU" w:eastAsia="zh-CN"/>
        </w:rPr>
        <w:t xml:space="preserve"> silicon PIN diode</w:t>
      </w:r>
      <w:r w:rsidRPr="003C42A6">
        <w:rPr>
          <w:bCs/>
          <w:iCs/>
          <w:lang w:val="ru-RU" w:eastAsia="zh-CN"/>
        </w:rPr>
        <w:t xml:space="preserve"> array are </w:t>
      </w:r>
      <w:r w:rsidR="008E4F58" w:rsidRPr="003C42A6">
        <w:rPr>
          <w:bCs/>
          <w:iCs/>
          <w:lang w:val="ru-RU" w:eastAsia="zh-CN"/>
        </w:rPr>
        <w:t>converted</w:t>
      </w:r>
      <w:r w:rsidR="00507A24" w:rsidRPr="003C42A6">
        <w:rPr>
          <w:bCs/>
          <w:iCs/>
          <w:lang w:eastAsia="zh-CN"/>
        </w:rPr>
        <w:t>,</w:t>
      </w:r>
      <w:r w:rsidRPr="003C42A6">
        <w:rPr>
          <w:bCs/>
          <w:iCs/>
          <w:lang w:val="ru-RU" w:eastAsia="zh-CN"/>
        </w:rPr>
        <w:t xml:space="preserve"> from analog to digital</w:t>
      </w:r>
      <w:r w:rsidR="00507A24" w:rsidRPr="003C42A6">
        <w:rPr>
          <w:bCs/>
          <w:iCs/>
          <w:lang w:eastAsia="zh-CN"/>
        </w:rPr>
        <w:t>,</w:t>
      </w:r>
      <w:r w:rsidRPr="003C42A6">
        <w:rPr>
          <w:bCs/>
          <w:iCs/>
          <w:lang w:val="ru-RU" w:eastAsia="zh-CN"/>
        </w:rPr>
        <w:t xml:space="preserve"> by SKIROC2 </w:t>
      </w:r>
      <w:r w:rsidR="00F356CE" w:rsidRPr="003C42A6">
        <w:rPr>
          <w:bCs/>
          <w:iCs/>
          <w:lang w:val="ru-RU" w:eastAsia="zh-CN"/>
        </w:rPr>
        <w:t xml:space="preserve">and stored in memory </w:t>
      </w:r>
      <w:r w:rsidR="00444567" w:rsidRPr="003C42A6">
        <w:rPr>
          <w:bCs/>
          <w:iCs/>
          <w:lang w:eastAsia="zh-CN"/>
        </w:rPr>
        <w:t>on</w:t>
      </w:r>
      <w:ins w:id="158" w:author="Msy" w:date="2018-03-19T10:54:00Z">
        <w:r w:rsidR="00C03818">
          <w:rPr>
            <w:bCs/>
            <w:iCs/>
            <w:lang w:eastAsia="zh-CN"/>
          </w:rPr>
          <w:t xml:space="preserve"> the</w:t>
        </w:r>
      </w:ins>
      <w:r w:rsidR="00444567" w:rsidRPr="003C42A6">
        <w:rPr>
          <w:bCs/>
          <w:iCs/>
          <w:lang w:eastAsia="zh-CN"/>
        </w:rPr>
        <w:t xml:space="preserve"> chip</w:t>
      </w:r>
      <w:r w:rsidR="00F356CE" w:rsidRPr="003C42A6">
        <w:rPr>
          <w:bCs/>
          <w:iCs/>
          <w:lang w:val="ru-RU" w:eastAsia="zh-CN"/>
        </w:rPr>
        <w:t xml:space="preserve">, waiting to be readout. The SKIROC2 is controlled by </w:t>
      </w:r>
      <w:ins w:id="159" w:author="Msy" w:date="2018-03-19T10:55:00Z">
        <w:r w:rsidR="00C03818">
          <w:rPr>
            <w:bCs/>
            <w:iCs/>
            <w:lang w:val="ru-RU" w:eastAsia="zh-CN"/>
          </w:rPr>
          <w:t xml:space="preserve">a </w:t>
        </w:r>
      </w:ins>
      <w:r w:rsidR="006856B6" w:rsidRPr="003C42A6">
        <w:rPr>
          <w:bCs/>
          <w:iCs/>
          <w:lang w:eastAsia="zh-CN"/>
        </w:rPr>
        <w:t>f</w:t>
      </w:r>
      <w:r w:rsidR="0065125E" w:rsidRPr="003C42A6">
        <w:rPr>
          <w:bCs/>
          <w:iCs/>
          <w:lang w:val="ru-RU" w:eastAsia="zh-CN"/>
        </w:rPr>
        <w:t>ield-</w:t>
      </w:r>
      <w:r w:rsidR="006856B6" w:rsidRPr="003C42A6">
        <w:rPr>
          <w:bCs/>
          <w:iCs/>
          <w:lang w:eastAsia="zh-CN"/>
        </w:rPr>
        <w:t>p</w:t>
      </w:r>
      <w:r w:rsidR="006856B6" w:rsidRPr="003C42A6">
        <w:rPr>
          <w:bCs/>
          <w:iCs/>
          <w:lang w:val="ru-RU" w:eastAsia="zh-CN"/>
        </w:rPr>
        <w:t>rogrammable g</w:t>
      </w:r>
      <w:r w:rsidR="0065125E" w:rsidRPr="003C42A6">
        <w:rPr>
          <w:bCs/>
          <w:iCs/>
          <w:lang w:val="ru-RU" w:eastAsia="zh-CN"/>
        </w:rPr>
        <w:t xml:space="preserve">ate </w:t>
      </w:r>
      <w:r w:rsidR="006856B6" w:rsidRPr="003C42A6">
        <w:rPr>
          <w:bCs/>
          <w:iCs/>
          <w:lang w:eastAsia="zh-CN"/>
        </w:rPr>
        <w:t>a</w:t>
      </w:r>
      <w:r w:rsidR="0065125E" w:rsidRPr="003C42A6">
        <w:rPr>
          <w:bCs/>
          <w:iCs/>
          <w:lang w:val="ru-RU" w:eastAsia="zh-CN"/>
        </w:rPr>
        <w:t>rray (</w:t>
      </w:r>
      <w:r w:rsidR="00F356CE" w:rsidRPr="003C42A6">
        <w:rPr>
          <w:bCs/>
          <w:iCs/>
          <w:lang w:val="ru-RU" w:eastAsia="zh-CN"/>
        </w:rPr>
        <w:t>FPGA</w:t>
      </w:r>
      <w:r w:rsidR="0065125E" w:rsidRPr="003C42A6">
        <w:rPr>
          <w:bCs/>
          <w:iCs/>
          <w:lang w:val="ru-RU" w:eastAsia="zh-CN"/>
        </w:rPr>
        <w:t>)</w:t>
      </w:r>
      <w:r w:rsidR="00F356CE" w:rsidRPr="003C42A6">
        <w:rPr>
          <w:bCs/>
          <w:iCs/>
          <w:lang w:val="ru-RU" w:eastAsia="zh-CN"/>
        </w:rPr>
        <w:t xml:space="preserve"> on</w:t>
      </w:r>
      <w:ins w:id="160" w:author="Msy" w:date="2018-03-19T10:55:00Z">
        <w:r w:rsidR="00C03818">
          <w:rPr>
            <w:bCs/>
            <w:iCs/>
            <w:lang w:val="ru-RU" w:eastAsia="zh-CN"/>
          </w:rPr>
          <w:t xml:space="preserve"> the</w:t>
        </w:r>
      </w:ins>
      <w:r w:rsidR="00F356CE" w:rsidRPr="003C42A6">
        <w:rPr>
          <w:bCs/>
          <w:iCs/>
          <w:lang w:val="ru-RU" w:eastAsia="zh-CN"/>
        </w:rPr>
        <w:t xml:space="preserve"> DIF.</w:t>
      </w:r>
      <w:r w:rsidR="009E0C24" w:rsidRPr="003C42A6">
        <w:rPr>
          <w:bCs/>
          <w:iCs/>
          <w:lang w:val="ru-RU" w:eastAsia="zh-CN"/>
        </w:rPr>
        <w:t xml:space="preserve"> There are two kinds of control data bus</w:t>
      </w:r>
      <w:r w:rsidR="002412EC" w:rsidRPr="003C42A6">
        <w:rPr>
          <w:bCs/>
          <w:iCs/>
          <w:lang w:val="ru-RU" w:eastAsia="zh-CN"/>
        </w:rPr>
        <w:t>,</w:t>
      </w:r>
      <w:r w:rsidR="00574831" w:rsidRPr="003C42A6">
        <w:rPr>
          <w:bCs/>
          <w:iCs/>
          <w:lang w:eastAsia="zh-CN"/>
        </w:rPr>
        <w:t xml:space="preserve"> depending on the speed;</w:t>
      </w:r>
      <w:r w:rsidR="002412EC" w:rsidRPr="003C42A6">
        <w:rPr>
          <w:bCs/>
          <w:iCs/>
          <w:lang w:val="ru-RU" w:eastAsia="zh-CN"/>
        </w:rPr>
        <w:t xml:space="preserve"> fast control and slow control. </w:t>
      </w:r>
      <w:r w:rsidR="00CD7DD6" w:rsidRPr="003C42A6">
        <w:rPr>
          <w:bCs/>
          <w:iCs/>
          <w:lang w:eastAsia="zh-CN"/>
        </w:rPr>
        <w:t>The f</w:t>
      </w:r>
      <w:r w:rsidR="002412EC" w:rsidRPr="003C42A6">
        <w:rPr>
          <w:bCs/>
          <w:iCs/>
          <w:lang w:val="ru-RU" w:eastAsia="zh-CN"/>
        </w:rPr>
        <w:t>ast control</w:t>
      </w:r>
      <w:r w:rsidR="00FE539D" w:rsidRPr="003C42A6">
        <w:rPr>
          <w:bCs/>
          <w:iCs/>
          <w:lang w:val="ru-RU" w:eastAsia="zh-CN"/>
        </w:rPr>
        <w:t xml:space="preserve"> buses</w:t>
      </w:r>
      <w:r w:rsidR="00FE539D" w:rsidRPr="003C42A6">
        <w:rPr>
          <w:bCs/>
          <w:iCs/>
          <w:lang w:eastAsia="zh-CN"/>
        </w:rPr>
        <w:t>,</w:t>
      </w:r>
      <w:r w:rsidR="00C65DC2" w:rsidRPr="003C42A6">
        <w:rPr>
          <w:bCs/>
          <w:iCs/>
          <w:lang w:val="ru-RU" w:eastAsia="zh-CN"/>
        </w:rPr>
        <w:t xml:space="preserve"> which</w:t>
      </w:r>
      <w:r w:rsidR="00FE539D" w:rsidRPr="003C42A6">
        <w:rPr>
          <w:bCs/>
          <w:iCs/>
          <w:lang w:eastAsia="zh-CN"/>
        </w:rPr>
        <w:t xml:space="preserve"> work</w:t>
      </w:r>
      <w:r w:rsidR="00C65DC2" w:rsidRPr="003C42A6">
        <w:rPr>
          <w:bCs/>
          <w:iCs/>
          <w:lang w:val="ru-RU" w:eastAsia="zh-CN"/>
        </w:rPr>
        <w:t xml:space="preserve"> through </w:t>
      </w:r>
      <w:r w:rsidR="00FE539D" w:rsidRPr="003C42A6">
        <w:rPr>
          <w:bCs/>
          <w:iCs/>
          <w:lang w:eastAsia="zh-CN"/>
        </w:rPr>
        <w:t>l</w:t>
      </w:r>
      <w:r w:rsidR="00C65DC2" w:rsidRPr="003C42A6">
        <w:rPr>
          <w:bCs/>
          <w:iCs/>
          <w:lang w:val="ru-RU" w:eastAsia="zh-CN"/>
        </w:rPr>
        <w:t xml:space="preserve">ow </w:t>
      </w:r>
      <w:r w:rsidR="00FE539D" w:rsidRPr="003C42A6">
        <w:rPr>
          <w:bCs/>
          <w:iCs/>
          <w:lang w:eastAsia="zh-CN"/>
        </w:rPr>
        <w:t>v</w:t>
      </w:r>
      <w:r w:rsidR="00C65DC2" w:rsidRPr="003C42A6">
        <w:rPr>
          <w:bCs/>
          <w:iCs/>
          <w:lang w:val="ru-RU" w:eastAsia="zh-CN"/>
        </w:rPr>
        <w:t xml:space="preserve">oltage </w:t>
      </w:r>
      <w:r w:rsidR="00FE539D" w:rsidRPr="003C42A6">
        <w:rPr>
          <w:bCs/>
          <w:iCs/>
          <w:lang w:eastAsia="zh-CN"/>
        </w:rPr>
        <w:t>d</w:t>
      </w:r>
      <w:r w:rsidR="00C65DC2" w:rsidRPr="003C42A6">
        <w:rPr>
          <w:bCs/>
          <w:iCs/>
          <w:lang w:val="ru-RU" w:eastAsia="zh-CN"/>
        </w:rPr>
        <w:t xml:space="preserve">ifferential </w:t>
      </w:r>
      <w:r w:rsidR="00FE539D" w:rsidRPr="003C42A6">
        <w:rPr>
          <w:bCs/>
          <w:iCs/>
          <w:lang w:eastAsia="zh-CN"/>
        </w:rPr>
        <w:t>s</w:t>
      </w:r>
      <w:r w:rsidR="00C65DC2" w:rsidRPr="003C42A6">
        <w:rPr>
          <w:bCs/>
          <w:iCs/>
          <w:lang w:val="ru-RU" w:eastAsia="zh-CN"/>
        </w:rPr>
        <w:t>ignal (LVDS) pair</w:t>
      </w:r>
      <w:r w:rsidR="008B670A" w:rsidRPr="003C42A6">
        <w:rPr>
          <w:bCs/>
          <w:iCs/>
          <w:lang w:val="ru-RU" w:eastAsia="zh-CN"/>
        </w:rPr>
        <w:t>s</w:t>
      </w:r>
      <w:r w:rsidR="009F2046" w:rsidRPr="003C42A6">
        <w:rPr>
          <w:bCs/>
          <w:iCs/>
          <w:lang w:val="ru-RU" w:eastAsia="zh-CN"/>
        </w:rPr>
        <w:t>,</w:t>
      </w:r>
      <w:r w:rsidR="008B670A" w:rsidRPr="003C42A6">
        <w:rPr>
          <w:bCs/>
          <w:iCs/>
          <w:lang w:val="ru-RU" w:eastAsia="zh-CN"/>
        </w:rPr>
        <w:t xml:space="preserve"> are</w:t>
      </w:r>
      <w:r w:rsidR="002412EC" w:rsidRPr="003C42A6">
        <w:rPr>
          <w:bCs/>
          <w:iCs/>
          <w:lang w:val="ru-RU" w:eastAsia="zh-CN"/>
        </w:rPr>
        <w:t xml:space="preserve"> in charge of SKIROC2's clock, trigger and reset </w:t>
      </w:r>
      <w:r w:rsidR="000C3807" w:rsidRPr="003C42A6">
        <w:rPr>
          <w:bCs/>
          <w:iCs/>
          <w:lang w:eastAsia="zh-CN"/>
        </w:rPr>
        <w:t>or valid</w:t>
      </w:r>
      <w:ins w:id="161" w:author="Msy" w:date="2018-03-19T10:58:00Z">
        <w:r w:rsidR="00C03818">
          <w:rPr>
            <w:bCs/>
            <w:iCs/>
            <w:lang w:eastAsia="zh-CN"/>
          </w:rPr>
          <w:t>ate</w:t>
        </w:r>
      </w:ins>
      <w:r w:rsidR="000C3807" w:rsidRPr="003C42A6">
        <w:rPr>
          <w:bCs/>
          <w:iCs/>
          <w:lang w:eastAsia="zh-CN"/>
        </w:rPr>
        <w:t xml:space="preserve"> </w:t>
      </w:r>
      <w:r w:rsidR="00641F06" w:rsidRPr="003C42A6">
        <w:rPr>
          <w:bCs/>
          <w:iCs/>
          <w:lang w:val="ru-RU" w:eastAsia="zh-CN"/>
        </w:rPr>
        <w:t xml:space="preserve">the </w:t>
      </w:r>
      <w:r w:rsidR="002412EC" w:rsidRPr="003C42A6">
        <w:rPr>
          <w:bCs/>
          <w:iCs/>
          <w:lang w:val="ru-RU" w:eastAsia="zh-CN"/>
        </w:rPr>
        <w:t>SCA.</w:t>
      </w:r>
      <w:r w:rsidR="00AD4D4C" w:rsidRPr="003C42A6">
        <w:rPr>
          <w:bCs/>
          <w:iCs/>
          <w:lang w:val="ru-RU" w:eastAsia="zh-CN"/>
        </w:rPr>
        <w:t xml:space="preserve"> </w:t>
      </w:r>
      <w:r w:rsidR="00A42B75" w:rsidRPr="003C42A6">
        <w:rPr>
          <w:bCs/>
          <w:iCs/>
          <w:lang w:eastAsia="zh-CN"/>
        </w:rPr>
        <w:t>On the other hand,</w:t>
      </w:r>
      <w:r w:rsidR="00B91953" w:rsidRPr="003C42A6">
        <w:rPr>
          <w:bCs/>
          <w:iCs/>
          <w:lang w:eastAsia="zh-CN"/>
        </w:rPr>
        <w:t xml:space="preserve"> the</w:t>
      </w:r>
      <w:r w:rsidR="00A42B75" w:rsidRPr="003C42A6">
        <w:rPr>
          <w:bCs/>
          <w:iCs/>
          <w:lang w:eastAsia="zh-CN"/>
        </w:rPr>
        <w:t xml:space="preserve"> </w:t>
      </w:r>
      <w:r w:rsidR="00A42B75" w:rsidRPr="003C42A6">
        <w:rPr>
          <w:bCs/>
          <w:iCs/>
          <w:lang w:val="ru-RU" w:eastAsia="zh-CN"/>
        </w:rPr>
        <w:t>s</w:t>
      </w:r>
      <w:r w:rsidR="00AD4D4C" w:rsidRPr="003C42A6">
        <w:rPr>
          <w:bCs/>
          <w:iCs/>
          <w:lang w:val="ru-RU" w:eastAsia="zh-CN"/>
        </w:rPr>
        <w:t>low control is in a daisy chain cascade</w:t>
      </w:r>
      <w:r w:rsidR="0076299F" w:rsidRPr="003C42A6">
        <w:rPr>
          <w:bCs/>
          <w:iCs/>
          <w:lang w:eastAsia="zh-CN"/>
        </w:rPr>
        <w:t xml:space="preserve"> and</w:t>
      </w:r>
      <w:r w:rsidR="00076BF5" w:rsidRPr="003C42A6">
        <w:rPr>
          <w:bCs/>
          <w:iCs/>
          <w:lang w:val="ru-RU" w:eastAsia="zh-CN"/>
        </w:rPr>
        <w:t xml:space="preserve"> configures</w:t>
      </w:r>
      <w:ins w:id="162" w:author="Msy" w:date="2018-03-19T10:59:00Z">
        <w:r w:rsidR="00C03818">
          <w:rPr>
            <w:bCs/>
            <w:iCs/>
            <w:lang w:val="ru-RU" w:eastAsia="zh-CN"/>
          </w:rPr>
          <w:t xml:space="preserve"> the</w:t>
        </w:r>
      </w:ins>
      <w:r w:rsidR="00E935F5" w:rsidRPr="003C42A6">
        <w:rPr>
          <w:bCs/>
          <w:iCs/>
          <w:lang w:val="ru-RU" w:eastAsia="zh-CN"/>
        </w:rPr>
        <w:t xml:space="preserve"> 616-bit</w:t>
      </w:r>
      <w:del w:id="163" w:author="Msy" w:date="2018-03-19T10:59:00Z">
        <w:r w:rsidR="00E935F5" w:rsidRPr="003C42A6" w:rsidDel="00C03818">
          <w:rPr>
            <w:bCs/>
            <w:iCs/>
            <w:lang w:val="ru-RU" w:eastAsia="zh-CN"/>
          </w:rPr>
          <w:delText>s</w:delText>
        </w:r>
      </w:del>
      <w:r w:rsidR="00E935F5" w:rsidRPr="003C42A6">
        <w:rPr>
          <w:bCs/>
          <w:iCs/>
          <w:lang w:val="ru-RU" w:eastAsia="zh-CN"/>
        </w:rPr>
        <w:t xml:space="preserve"> registers</w:t>
      </w:r>
      <w:r w:rsidR="007A1235" w:rsidRPr="003C42A6">
        <w:rPr>
          <w:bCs/>
          <w:iCs/>
          <w:lang w:eastAsia="zh-CN"/>
        </w:rPr>
        <w:t xml:space="preserve"> on </w:t>
      </w:r>
      <w:ins w:id="164" w:author="Msy" w:date="2018-03-19T10:59:00Z">
        <w:r w:rsidR="00C03818">
          <w:rPr>
            <w:bCs/>
            <w:iCs/>
            <w:lang w:eastAsia="zh-CN"/>
          </w:rPr>
          <w:t xml:space="preserve">the </w:t>
        </w:r>
      </w:ins>
      <w:r w:rsidR="007A1235" w:rsidRPr="003C42A6">
        <w:rPr>
          <w:bCs/>
          <w:iCs/>
          <w:lang w:eastAsia="zh-CN"/>
        </w:rPr>
        <w:t>chip</w:t>
      </w:r>
      <w:ins w:id="165" w:author="Msy" w:date="2018-03-19T11:00:00Z">
        <w:r w:rsidR="00C03818">
          <w:rPr>
            <w:bCs/>
            <w:iCs/>
            <w:lang w:eastAsia="zh-CN"/>
          </w:rPr>
          <w:t>s</w:t>
        </w:r>
      </w:ins>
      <w:r w:rsidR="00E935F5" w:rsidRPr="003C42A6">
        <w:rPr>
          <w:bCs/>
          <w:iCs/>
          <w:lang w:val="ru-RU" w:eastAsia="zh-CN"/>
        </w:rPr>
        <w:t xml:space="preserve"> to store many configurations such as</w:t>
      </w:r>
      <w:ins w:id="166" w:author="Msy" w:date="2018-03-19T11:01:00Z">
        <w:r w:rsidR="00C03818">
          <w:rPr>
            <w:bCs/>
            <w:iCs/>
            <w:lang w:val="ru-RU" w:eastAsia="zh-CN"/>
          </w:rPr>
          <w:t xml:space="preserve"> the feed-back capacitance</w:t>
        </w:r>
      </w:ins>
      <w:r w:rsidR="00E935F5" w:rsidRPr="003C42A6">
        <w:rPr>
          <w:bCs/>
          <w:iCs/>
          <w:lang w:val="ru-RU" w:eastAsia="zh-CN"/>
        </w:rPr>
        <w:t xml:space="preserve"> </w:t>
      </w:r>
      <w:proofErr w:type="spellStart"/>
      <w:r w:rsidR="00E935F5" w:rsidRPr="003C42A6">
        <w:rPr>
          <w:bCs/>
          <w:iCs/>
          <w:lang w:val="en-GB"/>
        </w:rPr>
        <w:t>C</w:t>
      </w:r>
      <w:r w:rsidR="00E935F5" w:rsidRPr="003C42A6">
        <w:rPr>
          <w:bCs/>
          <w:iCs/>
          <w:vertAlign w:val="subscript"/>
          <w:lang w:val="en-GB"/>
        </w:rPr>
        <w:t>f</w:t>
      </w:r>
      <w:proofErr w:type="spellEnd"/>
      <w:r w:rsidR="00E935F5" w:rsidRPr="003C42A6">
        <w:rPr>
          <w:bCs/>
          <w:iCs/>
          <w:vertAlign w:val="subscript"/>
          <w:lang w:val="en-GB"/>
        </w:rPr>
        <w:t xml:space="preserve"> </w:t>
      </w:r>
      <w:r w:rsidR="00E935F5" w:rsidRPr="003C42A6">
        <w:rPr>
          <w:bCs/>
          <w:iCs/>
          <w:lang w:val="en-GB"/>
        </w:rPr>
        <w:t>and</w:t>
      </w:r>
      <w:ins w:id="167" w:author="Msy" w:date="2018-03-19T11:01:00Z">
        <w:r w:rsidR="00C03818">
          <w:rPr>
            <w:bCs/>
            <w:iCs/>
            <w:lang w:val="en-GB"/>
          </w:rPr>
          <w:t xml:space="preserve"> the</w:t>
        </w:r>
      </w:ins>
      <w:r w:rsidR="00E935F5" w:rsidRPr="003C42A6">
        <w:rPr>
          <w:bCs/>
          <w:iCs/>
          <w:lang w:val="en-GB"/>
        </w:rPr>
        <w:t xml:space="preserve"> trigger mode.</w:t>
      </w:r>
      <w:r w:rsidR="00873357" w:rsidRPr="003C42A6">
        <w:rPr>
          <w:bCs/>
          <w:iCs/>
          <w:lang w:val="en-GB"/>
        </w:rPr>
        <w:t xml:space="preserve"> </w:t>
      </w:r>
      <w:r w:rsidR="008E4F58" w:rsidRPr="003C42A6">
        <w:rPr>
          <w:bCs/>
          <w:iCs/>
          <w:lang w:val="en-GB"/>
        </w:rPr>
        <w:t>The DIF controls the ASIC on</w:t>
      </w:r>
      <w:ins w:id="168" w:author="Msy" w:date="2018-03-19T11:01:00Z">
        <w:r w:rsidR="00C03818">
          <w:rPr>
            <w:bCs/>
            <w:iCs/>
            <w:lang w:val="en-GB"/>
          </w:rPr>
          <w:t xml:space="preserve"> the</w:t>
        </w:r>
      </w:ins>
      <w:r w:rsidR="008E4F58" w:rsidRPr="003C42A6">
        <w:rPr>
          <w:bCs/>
          <w:iCs/>
          <w:lang w:val="en-GB"/>
        </w:rPr>
        <w:t xml:space="preserve"> FEB to readout memory data and transmit them to</w:t>
      </w:r>
      <w:ins w:id="169" w:author="Msy" w:date="2018-03-19T11:08:00Z">
        <w:r w:rsidR="009E346C">
          <w:rPr>
            <w:bCs/>
            <w:iCs/>
            <w:lang w:val="en-GB"/>
          </w:rPr>
          <w:t xml:space="preserve"> the</w:t>
        </w:r>
      </w:ins>
      <w:r w:rsidR="008E4F58" w:rsidRPr="003C42A6">
        <w:rPr>
          <w:bCs/>
          <w:iCs/>
          <w:lang w:val="en-GB"/>
        </w:rPr>
        <w:t xml:space="preserve"> DIF</w:t>
      </w:r>
      <w:r w:rsidR="00A705F2" w:rsidRPr="003C42A6">
        <w:rPr>
          <w:bCs/>
          <w:iCs/>
          <w:lang w:val="en-GB"/>
        </w:rPr>
        <w:t xml:space="preserve"> over open c</w:t>
      </w:r>
      <w:r w:rsidR="00397003" w:rsidRPr="003C42A6">
        <w:rPr>
          <w:bCs/>
          <w:iCs/>
          <w:lang w:val="en-GB"/>
        </w:rPr>
        <w:t>ollector (OC) gate</w:t>
      </w:r>
      <w:r w:rsidR="008E4F58" w:rsidRPr="003C42A6">
        <w:rPr>
          <w:bCs/>
          <w:iCs/>
          <w:lang w:val="en-GB"/>
        </w:rPr>
        <w:t xml:space="preserve">. </w:t>
      </w:r>
      <w:r w:rsidR="003D13FD" w:rsidRPr="003C42A6">
        <w:rPr>
          <w:bCs/>
          <w:iCs/>
          <w:lang w:val="en-GB"/>
        </w:rPr>
        <w:t>Considering the OC gate and daisy chain cascade, it</w:t>
      </w:r>
      <w:r w:rsidR="00C1785A" w:rsidRPr="003C42A6">
        <w:rPr>
          <w:bCs/>
          <w:iCs/>
          <w:lang w:val="en-GB"/>
        </w:rPr>
        <w:t xml:space="preserve"> i</w:t>
      </w:r>
      <w:r w:rsidR="003D13FD" w:rsidRPr="003C42A6">
        <w:rPr>
          <w:bCs/>
          <w:iCs/>
          <w:lang w:val="en-GB"/>
        </w:rPr>
        <w:t>s very convenient to expend</w:t>
      </w:r>
      <w:ins w:id="170" w:author="Msy" w:date="2018-03-19T11:08:00Z">
        <w:r w:rsidR="009E346C">
          <w:rPr>
            <w:bCs/>
            <w:iCs/>
            <w:lang w:val="en-GB"/>
          </w:rPr>
          <w:t xml:space="preserve"> the</w:t>
        </w:r>
      </w:ins>
      <w:r w:rsidR="003D13FD" w:rsidRPr="003C42A6">
        <w:rPr>
          <w:bCs/>
          <w:iCs/>
          <w:lang w:val="en-GB"/>
        </w:rPr>
        <w:t xml:space="preserve"> FEB for more detectors and ASICs without changing the interface definition to </w:t>
      </w:r>
      <w:ins w:id="171" w:author="Msy" w:date="2018-03-19T11:10:00Z">
        <w:r w:rsidR="009E346C">
          <w:rPr>
            <w:bCs/>
            <w:iCs/>
            <w:lang w:val="en-GB"/>
          </w:rPr>
          <w:t xml:space="preserve">the </w:t>
        </w:r>
      </w:ins>
      <w:r w:rsidR="003D13FD" w:rsidRPr="003C42A6">
        <w:rPr>
          <w:bCs/>
          <w:iCs/>
          <w:lang w:val="en-GB"/>
        </w:rPr>
        <w:t>DIF.</w:t>
      </w:r>
      <w:r w:rsidR="00484F2C" w:rsidRPr="003C42A6">
        <w:rPr>
          <w:bCs/>
          <w:iCs/>
          <w:lang w:val="en-GB"/>
        </w:rPr>
        <w:t xml:space="preserve"> The DIF also suppl</w:t>
      </w:r>
      <w:r w:rsidR="008B31DD" w:rsidRPr="003C42A6">
        <w:rPr>
          <w:bCs/>
          <w:iCs/>
          <w:lang w:val="en-GB"/>
        </w:rPr>
        <w:t>ies</w:t>
      </w:r>
      <w:r w:rsidR="00484F2C" w:rsidRPr="003C42A6">
        <w:rPr>
          <w:bCs/>
          <w:iCs/>
          <w:lang w:val="en-GB"/>
        </w:rPr>
        <w:t xml:space="preserve"> a</w:t>
      </w:r>
      <w:r w:rsidR="00E63783" w:rsidRPr="003C42A6">
        <w:rPr>
          <w:bCs/>
          <w:iCs/>
          <w:lang w:val="en-GB"/>
        </w:rPr>
        <w:t>n</w:t>
      </w:r>
      <w:r w:rsidR="00484F2C" w:rsidRPr="003C42A6">
        <w:rPr>
          <w:bCs/>
          <w:iCs/>
          <w:lang w:val="en-GB"/>
        </w:rPr>
        <w:t xml:space="preserve"> </w:t>
      </w:r>
      <w:r w:rsidR="00E63783" w:rsidRPr="003C42A6">
        <w:rPr>
          <w:bCs/>
          <w:iCs/>
          <w:lang w:val="en-GB"/>
        </w:rPr>
        <w:t>initial</w:t>
      </w:r>
      <w:r w:rsidR="008B31DD" w:rsidRPr="003C42A6">
        <w:rPr>
          <w:bCs/>
          <w:iCs/>
          <w:lang w:val="en-GB"/>
        </w:rPr>
        <w:t xml:space="preserve"> voltage of 5 V to</w:t>
      </w:r>
      <w:ins w:id="172" w:author="Msy" w:date="2018-03-19T11:10:00Z">
        <w:r w:rsidR="009E346C">
          <w:rPr>
            <w:bCs/>
            <w:iCs/>
            <w:lang w:val="en-GB"/>
          </w:rPr>
          <w:t xml:space="preserve"> the</w:t>
        </w:r>
      </w:ins>
      <w:r w:rsidR="00484F2C" w:rsidRPr="003C42A6">
        <w:rPr>
          <w:bCs/>
          <w:iCs/>
          <w:lang w:val="en-GB"/>
        </w:rPr>
        <w:t xml:space="preserve"> FEB.</w:t>
      </w:r>
    </w:p>
    <w:p w14:paraId="53857D4E" w14:textId="40676F65" w:rsidR="00E1064E" w:rsidRPr="003C42A6" w:rsidRDefault="00235C66" w:rsidP="00C433DB">
      <w:pPr>
        <w:pStyle w:val="Subsection"/>
        <w:rPr>
          <w:bCs/>
          <w:iCs/>
          <w:lang w:val="en-GB" w:eastAsia="zh-CN"/>
        </w:rPr>
      </w:pPr>
      <w:bookmarkStart w:id="173" w:name="_Toc509340724"/>
      <w:r w:rsidRPr="003C42A6">
        <w:rPr>
          <w:bCs/>
          <w:iCs/>
          <w:lang w:val="en-GB" w:eastAsia="zh-CN"/>
        </w:rPr>
        <w:t>Data Interface</w:t>
      </w:r>
      <w:bookmarkEnd w:id="173"/>
    </w:p>
    <w:p w14:paraId="43250C6D" w14:textId="06FF855D" w:rsidR="00BA054E" w:rsidRPr="003C42A6" w:rsidRDefault="00B54208" w:rsidP="004F44F9">
      <w:pPr>
        <w:pStyle w:val="afb"/>
        <w:keepNext/>
        <w:ind w:firstLineChars="0" w:firstLine="0"/>
        <w:jc w:val="center"/>
      </w:pPr>
      <w:r w:rsidRPr="003C42A6">
        <w:object w:dxaOrig="27916" w:dyaOrig="19320" w14:anchorId="0C533076">
          <v:shape id="_x0000_i1029" type="#_x0000_t75" style="width:214.95pt;height:146.7pt" o:ole="">
            <v:imagedata r:id="rId18" o:title=""/>
          </v:shape>
          <o:OLEObject Type="Embed" ProgID="Visio.Drawing.15" ShapeID="_x0000_i1029" DrawAspect="Content" ObjectID="_1583165541" r:id="rId19"/>
        </w:object>
      </w:r>
    </w:p>
    <w:p w14:paraId="7F5A8B6F" w14:textId="77777777" w:rsidR="004C097D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5</w:t>
        </w:r>
      </w:fldSimple>
      <w:r w:rsidRPr="003C42A6">
        <w:t>. Picture of DIF</w:t>
      </w:r>
    </w:p>
    <w:p w14:paraId="4FA4195C" w14:textId="6301E825" w:rsidR="004C097D" w:rsidRPr="003C42A6" w:rsidRDefault="004C097D" w:rsidP="00E96369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>The</w:t>
      </w:r>
      <w:r w:rsidR="003820E3" w:rsidRPr="003C42A6">
        <w:rPr>
          <w:bCs/>
          <w:iCs/>
          <w:lang w:val="en-GB"/>
        </w:rPr>
        <w:t xml:space="preserve"> digital photograph</w:t>
      </w:r>
      <w:r w:rsidRPr="003C42A6">
        <w:rPr>
          <w:bCs/>
          <w:iCs/>
          <w:lang w:val="en-GB"/>
        </w:rPr>
        <w:t xml:space="preserve"> of the DIF is shown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5. The DIF </w:t>
      </w:r>
      <w:r w:rsidR="00867A2A" w:rsidRPr="003C42A6">
        <w:rPr>
          <w:bCs/>
          <w:iCs/>
          <w:lang w:val="en-GB"/>
        </w:rPr>
        <w:t>consists of</w:t>
      </w:r>
      <w:r w:rsidRPr="003C42A6">
        <w:rPr>
          <w:bCs/>
          <w:iCs/>
          <w:lang w:val="en-GB"/>
        </w:rPr>
        <w:t xml:space="preserve"> </w:t>
      </w:r>
      <w:r w:rsidR="00867A2A" w:rsidRPr="003C42A6">
        <w:rPr>
          <w:bCs/>
          <w:iCs/>
          <w:lang w:val="en-GB"/>
        </w:rPr>
        <w:t>four main</w:t>
      </w:r>
      <w:r w:rsidRPr="003C42A6">
        <w:rPr>
          <w:bCs/>
          <w:iCs/>
          <w:lang w:val="en-GB"/>
        </w:rPr>
        <w:t xml:space="preserve"> parts</w:t>
      </w:r>
      <w:r w:rsidR="00867A2A" w:rsidRPr="003C42A6">
        <w:rPr>
          <w:bCs/>
          <w:iCs/>
          <w:lang w:val="en-GB"/>
        </w:rPr>
        <w:t>;</w:t>
      </w:r>
      <w:r w:rsidRPr="003C42A6">
        <w:rPr>
          <w:bCs/>
          <w:iCs/>
          <w:lang w:val="en-GB"/>
        </w:rPr>
        <w:t xml:space="preserve"> FPGA, connector, </w:t>
      </w:r>
      <w:r w:rsidR="00151D7A" w:rsidRPr="003C42A6">
        <w:rPr>
          <w:bCs/>
          <w:iCs/>
          <w:lang w:val="en-GB"/>
        </w:rPr>
        <w:t xml:space="preserve">power </w:t>
      </w:r>
      <w:r w:rsidRPr="003C42A6">
        <w:rPr>
          <w:bCs/>
          <w:iCs/>
          <w:lang w:val="en-GB"/>
        </w:rPr>
        <w:t xml:space="preserve">supply and interface. </w:t>
      </w:r>
    </w:p>
    <w:p w14:paraId="3FC2373E" w14:textId="0A114ED8" w:rsidR="00073877" w:rsidRPr="003C42A6" w:rsidRDefault="004C097D" w:rsidP="00073877">
      <w:pPr>
        <w:pStyle w:val="a1"/>
        <w:rPr>
          <w:bCs/>
          <w:iCs/>
          <w:lang w:val="ru-RU"/>
        </w:rPr>
      </w:pPr>
      <w:r w:rsidRPr="003C42A6">
        <w:rPr>
          <w:bCs/>
          <w:iCs/>
          <w:lang w:val="en-GB"/>
        </w:rPr>
        <w:t>The FPGA</w:t>
      </w:r>
      <w:ins w:id="174" w:author="Msy" w:date="2018-03-19T11:11:00Z">
        <w:r w:rsidR="009E346C">
          <w:rPr>
            <w:bCs/>
            <w:iCs/>
            <w:lang w:val="en-GB"/>
          </w:rPr>
          <w:t xml:space="preserve"> part</w:t>
        </w:r>
      </w:ins>
      <w:r w:rsidRPr="003C42A6">
        <w:rPr>
          <w:bCs/>
          <w:iCs/>
          <w:lang w:val="en-GB"/>
        </w:rPr>
        <w:t xml:space="preserve"> is compo</w:t>
      </w:r>
      <w:r w:rsidR="00767F79" w:rsidRPr="003C42A6">
        <w:rPr>
          <w:bCs/>
          <w:iCs/>
          <w:lang w:val="en-GB"/>
        </w:rPr>
        <w:t>sed of a</w:t>
      </w:r>
      <w:r w:rsidR="00E8441A" w:rsidRPr="003C42A6">
        <w:rPr>
          <w:bCs/>
          <w:iCs/>
          <w:lang w:val="en-GB"/>
        </w:rPr>
        <w:t>n FPGA (ARTIX</w:t>
      </w:r>
      <w:r w:rsidR="00767F79" w:rsidRPr="003C42A6">
        <w:rPr>
          <w:bCs/>
          <w:iCs/>
          <w:lang w:val="en-GB"/>
        </w:rPr>
        <w:t>7, Xilinx) and</w:t>
      </w:r>
      <w:r w:rsidRPr="003C42A6">
        <w:rPr>
          <w:bCs/>
          <w:iCs/>
          <w:lang w:val="en-GB"/>
        </w:rPr>
        <w:t xml:space="preserve"> a flash </w:t>
      </w:r>
      <w:r w:rsidR="00E8441A" w:rsidRPr="003C42A6">
        <w:rPr>
          <w:bCs/>
          <w:iCs/>
          <w:lang w:val="en-GB"/>
        </w:rPr>
        <w:t>p</w:t>
      </w:r>
      <w:r w:rsidRPr="003C42A6">
        <w:rPr>
          <w:bCs/>
          <w:iCs/>
          <w:lang w:val="en-GB"/>
        </w:rPr>
        <w:t xml:space="preserve">rogrammable </w:t>
      </w:r>
      <w:r w:rsidR="00E8441A" w:rsidRPr="003C42A6">
        <w:rPr>
          <w:bCs/>
          <w:iCs/>
          <w:lang w:val="en-GB"/>
        </w:rPr>
        <w:t>r</w:t>
      </w:r>
      <w:r w:rsidRPr="003C42A6">
        <w:rPr>
          <w:bCs/>
          <w:iCs/>
          <w:lang w:val="en-GB"/>
        </w:rPr>
        <w:t>e</w:t>
      </w:r>
      <w:r w:rsidR="00767F79" w:rsidRPr="003C42A6">
        <w:rPr>
          <w:bCs/>
          <w:iCs/>
          <w:lang w:val="en-GB"/>
        </w:rPr>
        <w:t xml:space="preserve">ad </w:t>
      </w:r>
      <w:r w:rsidR="00F22C56" w:rsidRPr="003C42A6">
        <w:rPr>
          <w:bCs/>
          <w:iCs/>
          <w:lang w:val="en-GB"/>
        </w:rPr>
        <w:t>o</w:t>
      </w:r>
      <w:r w:rsidR="00767F79" w:rsidRPr="003C42A6">
        <w:rPr>
          <w:bCs/>
          <w:iCs/>
          <w:lang w:val="en-GB"/>
        </w:rPr>
        <w:t xml:space="preserve">nly </w:t>
      </w:r>
      <w:r w:rsidR="00F22C56" w:rsidRPr="003C42A6">
        <w:rPr>
          <w:bCs/>
          <w:iCs/>
          <w:lang w:val="en-GB"/>
        </w:rPr>
        <w:t>m</w:t>
      </w:r>
      <w:r w:rsidR="00767F79" w:rsidRPr="003C42A6">
        <w:rPr>
          <w:bCs/>
          <w:iCs/>
          <w:lang w:val="en-GB"/>
        </w:rPr>
        <w:t>emory (PROM, N25Q128)</w:t>
      </w:r>
      <w:r w:rsidRPr="003C42A6">
        <w:rPr>
          <w:bCs/>
          <w:iCs/>
          <w:lang w:val="en-GB"/>
        </w:rPr>
        <w:t xml:space="preserve">. The function </w:t>
      </w:r>
      <w:r w:rsidR="00503FEB" w:rsidRPr="003C42A6">
        <w:rPr>
          <w:bCs/>
          <w:iCs/>
          <w:lang w:val="en-GB"/>
        </w:rPr>
        <w:t>of</w:t>
      </w:r>
      <w:ins w:id="175" w:author="Msy" w:date="2018-03-19T11:11:00Z">
        <w:r w:rsidR="009E346C">
          <w:rPr>
            <w:bCs/>
            <w:iCs/>
            <w:lang w:val="en-GB"/>
          </w:rPr>
          <w:t xml:space="preserve"> the</w:t>
        </w:r>
      </w:ins>
      <w:r w:rsidR="00503FEB" w:rsidRPr="003C42A6">
        <w:rPr>
          <w:bCs/>
          <w:iCs/>
          <w:lang w:val="en-GB"/>
        </w:rPr>
        <w:t xml:space="preserve"> FPGA </w:t>
      </w:r>
      <w:r w:rsidRPr="003C42A6">
        <w:rPr>
          <w:bCs/>
          <w:iCs/>
          <w:lang w:val="en-GB"/>
        </w:rPr>
        <w:t xml:space="preserve">is to implement the required logic to control </w:t>
      </w:r>
      <w:ins w:id="176" w:author="Msy" w:date="2018-03-19T11:11:00Z">
        <w:r w:rsidR="009E346C">
          <w:rPr>
            <w:bCs/>
            <w:iCs/>
            <w:lang w:val="en-GB"/>
          </w:rPr>
          <w:t xml:space="preserve">the </w:t>
        </w:r>
      </w:ins>
      <w:r w:rsidRPr="003C42A6">
        <w:rPr>
          <w:bCs/>
          <w:iCs/>
          <w:lang w:val="en-GB"/>
        </w:rPr>
        <w:t>FEB and to communicate with</w:t>
      </w:r>
      <w:ins w:id="177" w:author="Msy" w:date="2018-03-19T11:12:00Z">
        <w:r w:rsidR="009E346C">
          <w:rPr>
            <w:bCs/>
            <w:iCs/>
            <w:lang w:val="en-GB"/>
          </w:rPr>
          <w:t xml:space="preserve"> the</w:t>
        </w:r>
      </w:ins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board or</w:t>
      </w:r>
      <w:ins w:id="178" w:author="Msy" w:date="2018-03-19T11:12:00Z">
        <w:r w:rsidR="009E346C">
          <w:rPr>
            <w:bCs/>
            <w:iCs/>
            <w:lang w:val="en-GB"/>
          </w:rPr>
          <w:t xml:space="preserve"> the</w:t>
        </w:r>
      </w:ins>
      <w:r w:rsidRPr="003C42A6">
        <w:rPr>
          <w:bCs/>
          <w:iCs/>
          <w:lang w:val="en-GB"/>
        </w:rPr>
        <w:t xml:space="preserve"> PC</w:t>
      </w:r>
      <w:r w:rsidR="00D25489" w:rsidRPr="003C42A6">
        <w:rPr>
          <w:bCs/>
          <w:iCs/>
          <w:lang w:val="en-GB"/>
        </w:rPr>
        <w:t xml:space="preserve"> directly</w:t>
      </w:r>
      <w:r w:rsidRPr="003C42A6">
        <w:rPr>
          <w:bCs/>
          <w:iCs/>
          <w:lang w:val="en-GB"/>
        </w:rPr>
        <w:t xml:space="preserve">. The logic diagram is </w:t>
      </w:r>
      <w:r w:rsidR="00A36D02" w:rsidRPr="003C42A6">
        <w:rPr>
          <w:bCs/>
          <w:iCs/>
          <w:lang w:val="en-GB"/>
        </w:rPr>
        <w:t>presented</w:t>
      </w:r>
      <w:r w:rsidRPr="003C42A6">
        <w:rPr>
          <w:bCs/>
          <w:iCs/>
          <w:lang w:val="en-GB"/>
        </w:rPr>
        <w:t xml:space="preserve">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6. The </w:t>
      </w:r>
      <w:r w:rsidR="008E2AB9" w:rsidRPr="003C42A6">
        <w:rPr>
          <w:bCs/>
          <w:iCs/>
          <w:lang w:val="en-GB"/>
        </w:rPr>
        <w:t>a</w:t>
      </w:r>
      <w:r w:rsidRPr="003C42A6">
        <w:rPr>
          <w:bCs/>
          <w:iCs/>
          <w:lang w:val="en-GB"/>
        </w:rPr>
        <w:t>cquisition module controls the ASIC to work in</w:t>
      </w:r>
      <w:del w:id="179" w:author="Msy" w:date="2018-03-19T11:14:00Z">
        <w:r w:rsidRPr="003C42A6" w:rsidDel="00F1022F">
          <w:rPr>
            <w:bCs/>
            <w:iCs/>
            <w:lang w:val="en-GB"/>
          </w:rPr>
          <w:delText xml:space="preserve"> the</w:delText>
        </w:r>
      </w:del>
      <w:r w:rsidRPr="003C42A6">
        <w:rPr>
          <w:bCs/>
          <w:iCs/>
          <w:lang w:val="en-GB"/>
        </w:rPr>
        <w:t xml:space="preserve"> normal mode and get data saved in SKIROC2. The data transferred into </w:t>
      </w:r>
      <w:ins w:id="180" w:author="Msy" w:date="2018-03-19T11:14:00Z">
        <w:r w:rsidR="00F1022F">
          <w:rPr>
            <w:bCs/>
            <w:iCs/>
            <w:lang w:val="en-GB"/>
          </w:rPr>
          <w:t xml:space="preserve">the </w:t>
        </w:r>
      </w:ins>
      <w:r w:rsidRPr="003C42A6">
        <w:rPr>
          <w:bCs/>
          <w:iCs/>
          <w:lang w:val="en-GB"/>
        </w:rPr>
        <w:t xml:space="preserve">FPGA </w:t>
      </w:r>
      <w:r w:rsidR="00527EB9" w:rsidRPr="003C42A6">
        <w:rPr>
          <w:bCs/>
          <w:iCs/>
          <w:lang w:val="en-GB"/>
        </w:rPr>
        <w:t>is</w:t>
      </w:r>
      <w:r w:rsidRPr="003C42A6">
        <w:rPr>
          <w:bCs/>
          <w:iCs/>
          <w:lang w:val="en-GB"/>
        </w:rPr>
        <w:t xml:space="preserve"> stored in the </w:t>
      </w:r>
      <w:r w:rsidR="00495037" w:rsidRPr="003C42A6">
        <w:rPr>
          <w:bCs/>
          <w:iCs/>
          <w:lang w:val="en-GB"/>
        </w:rPr>
        <w:t>f</w:t>
      </w:r>
      <w:r w:rsidRPr="003C42A6">
        <w:rPr>
          <w:bCs/>
          <w:iCs/>
          <w:lang w:val="en-GB"/>
        </w:rPr>
        <w:t>irst-</w:t>
      </w:r>
      <w:r w:rsidR="00495037" w:rsidRPr="003C42A6">
        <w:rPr>
          <w:bCs/>
          <w:iCs/>
          <w:lang w:val="en-GB"/>
        </w:rPr>
        <w:t>i</w:t>
      </w:r>
      <w:r w:rsidRPr="003C42A6">
        <w:rPr>
          <w:bCs/>
          <w:iCs/>
          <w:lang w:val="en-GB"/>
        </w:rPr>
        <w:t>n-</w:t>
      </w:r>
      <w:r w:rsidR="00495037" w:rsidRPr="003C42A6">
        <w:rPr>
          <w:bCs/>
          <w:iCs/>
          <w:lang w:val="en-GB"/>
        </w:rPr>
        <w:t>f</w:t>
      </w:r>
      <w:r w:rsidRPr="003C42A6">
        <w:rPr>
          <w:bCs/>
          <w:iCs/>
          <w:lang w:val="en-GB"/>
        </w:rPr>
        <w:t>irst-</w:t>
      </w:r>
      <w:r w:rsidR="005651E3" w:rsidRPr="003C42A6">
        <w:rPr>
          <w:bCs/>
          <w:iCs/>
          <w:lang w:val="en-GB"/>
        </w:rPr>
        <w:t>o</w:t>
      </w:r>
      <w:r w:rsidRPr="003C42A6">
        <w:rPr>
          <w:bCs/>
          <w:iCs/>
          <w:lang w:val="en-GB"/>
        </w:rPr>
        <w:t>ut (FIFO)</w:t>
      </w:r>
      <w:r w:rsidR="00FE67AD" w:rsidRPr="003C42A6">
        <w:rPr>
          <w:bCs/>
          <w:iCs/>
          <w:lang w:val="en-GB"/>
        </w:rPr>
        <w:t xml:space="preserve"> memory</w:t>
      </w:r>
      <w:r w:rsidRPr="003C42A6">
        <w:rPr>
          <w:bCs/>
          <w:iCs/>
          <w:lang w:val="en-GB"/>
        </w:rPr>
        <w:t xml:space="preserve"> and transferred to</w:t>
      </w:r>
      <w:ins w:id="181" w:author="Msy" w:date="2018-03-19T11:14:00Z">
        <w:r w:rsidR="00F1022F">
          <w:rPr>
            <w:bCs/>
            <w:iCs/>
            <w:lang w:val="en-GB"/>
          </w:rPr>
          <w:t xml:space="preserve"> the</w:t>
        </w:r>
      </w:ins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or </w:t>
      </w:r>
      <w:ins w:id="182" w:author="Msy" w:date="2018-03-19T11:15:00Z">
        <w:r w:rsidR="00F1022F">
          <w:rPr>
            <w:bCs/>
            <w:iCs/>
            <w:lang w:val="en-GB"/>
          </w:rPr>
          <w:t xml:space="preserve">the </w:t>
        </w:r>
      </w:ins>
      <w:r w:rsidRPr="003C42A6">
        <w:rPr>
          <w:bCs/>
          <w:iCs/>
          <w:lang w:val="en-GB"/>
        </w:rPr>
        <w:t>PC. The trigger module is in charge of generating</w:t>
      </w:r>
      <w:r w:rsidR="00B855B5" w:rsidRPr="003C42A6">
        <w:rPr>
          <w:bCs/>
          <w:iCs/>
          <w:lang w:val="en-GB"/>
        </w:rPr>
        <w:t xml:space="preserve"> a</w:t>
      </w:r>
      <w:r w:rsidRPr="003C42A6">
        <w:rPr>
          <w:bCs/>
          <w:iCs/>
          <w:lang w:val="en-GB"/>
        </w:rPr>
        <w:t xml:space="preserve"> trigger when</w:t>
      </w:r>
      <w:r w:rsidR="00E72E1B" w:rsidRPr="003C42A6">
        <w:rPr>
          <w:bCs/>
          <w:iCs/>
          <w:lang w:val="en-GB"/>
        </w:rPr>
        <w:t xml:space="preserve"> working in</w:t>
      </w:r>
      <w:r w:rsidRPr="003C42A6">
        <w:rPr>
          <w:bCs/>
          <w:iCs/>
          <w:lang w:val="en-GB"/>
        </w:rPr>
        <w:t xml:space="preserve"> calibration mode or</w:t>
      </w:r>
      <w:ins w:id="183" w:author="Msy" w:date="2018-03-19T11:15:00Z">
        <w:r w:rsidR="00F1022F">
          <w:rPr>
            <w:bCs/>
            <w:iCs/>
            <w:lang w:val="en-GB"/>
          </w:rPr>
          <w:t xml:space="preserve"> external</w:t>
        </w:r>
      </w:ins>
      <w:r w:rsidRPr="003C42A6">
        <w:rPr>
          <w:bCs/>
          <w:iCs/>
          <w:lang w:val="en-GB"/>
        </w:rPr>
        <w:t xml:space="preserve"> </w:t>
      </w:r>
      <w:del w:id="184" w:author="Msy" w:date="2018-03-19T11:15:00Z">
        <w:r w:rsidRPr="003C42A6" w:rsidDel="00F1022F">
          <w:rPr>
            <w:bCs/>
            <w:iCs/>
            <w:lang w:val="en-GB"/>
          </w:rPr>
          <w:delText>ex-</w:delText>
        </w:r>
      </w:del>
      <w:r w:rsidRPr="003C42A6">
        <w:rPr>
          <w:bCs/>
          <w:iCs/>
          <w:lang w:val="en-GB"/>
        </w:rPr>
        <w:t>trigger mode</w:t>
      </w:r>
      <w:ins w:id="185" w:author="Msy" w:date="2018-03-20T22:27:00Z">
        <w:r w:rsidR="008C3514">
          <w:rPr>
            <w:bCs/>
            <w:iCs/>
            <w:lang w:val="en-GB"/>
          </w:rPr>
          <w:t xml:space="preserve">, while </w:t>
        </w:r>
      </w:ins>
      <w:ins w:id="186" w:author="Msy" w:date="2018-03-20T22:28:00Z">
        <w:r w:rsidR="008C3514">
          <w:rPr>
            <w:bCs/>
            <w:iCs/>
            <w:lang w:val="en-GB"/>
          </w:rPr>
          <w:t xml:space="preserve">normally </w:t>
        </w:r>
      </w:ins>
      <w:ins w:id="187" w:author="Msy" w:date="2018-03-20T22:27:00Z">
        <w:r w:rsidR="008C3514">
          <w:rPr>
            <w:bCs/>
            <w:iCs/>
            <w:lang w:val="en-GB"/>
          </w:rPr>
          <w:t>the chip</w:t>
        </w:r>
      </w:ins>
      <w:ins w:id="188" w:author="Msy" w:date="2018-03-20T22:28:00Z">
        <w:r w:rsidR="008C3514">
          <w:rPr>
            <w:bCs/>
            <w:iCs/>
            <w:lang w:val="en-GB"/>
          </w:rPr>
          <w:t xml:space="preserve"> is self-triggered</w:t>
        </w:r>
      </w:ins>
      <w:r w:rsidRPr="003C42A6">
        <w:rPr>
          <w:bCs/>
          <w:iCs/>
          <w:lang w:val="en-GB"/>
        </w:rPr>
        <w:t xml:space="preserve">. </w:t>
      </w:r>
      <w:r w:rsidR="00C331D7" w:rsidRPr="003C42A6">
        <w:rPr>
          <w:bCs/>
          <w:iCs/>
          <w:lang w:val="en-GB"/>
        </w:rPr>
        <w:t>The c</w:t>
      </w:r>
      <w:r w:rsidRPr="003C42A6">
        <w:rPr>
          <w:bCs/>
          <w:iCs/>
          <w:lang w:val="en-GB"/>
        </w:rPr>
        <w:t>alibra</w:t>
      </w:r>
      <w:r w:rsidR="00941830" w:rsidRPr="003C42A6">
        <w:rPr>
          <w:bCs/>
          <w:iCs/>
          <w:lang w:val="en-GB"/>
        </w:rPr>
        <w:t>tion module and S-curve module are</w:t>
      </w:r>
      <w:r w:rsidRPr="003C42A6">
        <w:rPr>
          <w:bCs/>
          <w:iCs/>
          <w:lang w:val="en-GB"/>
        </w:rPr>
        <w:t xml:space="preserve"> used to control the </w:t>
      </w:r>
      <w:r w:rsidRPr="003C42A6">
        <w:rPr>
          <w:bCs/>
          <w:iCs/>
          <w:lang w:val="en-GB"/>
        </w:rPr>
        <w:lastRenderedPageBreak/>
        <w:t xml:space="preserve">ASIC </w:t>
      </w:r>
      <w:r w:rsidR="00477BAB" w:rsidRPr="003C42A6">
        <w:rPr>
          <w:bCs/>
          <w:iCs/>
          <w:lang w:val="en-GB"/>
        </w:rPr>
        <w:t>during calibration or testing, which</w:t>
      </w:r>
      <w:ins w:id="189" w:author="Msy" w:date="2018-03-19T11:38:00Z">
        <w:r w:rsidR="00E564C4">
          <w:rPr>
            <w:bCs/>
            <w:iCs/>
            <w:lang w:val="en-GB"/>
          </w:rPr>
          <w:t xml:space="preserve"> is</w:t>
        </w:r>
      </w:ins>
      <w:r w:rsidR="00477BAB" w:rsidRPr="003C42A6">
        <w:rPr>
          <w:bCs/>
          <w:iCs/>
          <w:lang w:val="en-GB"/>
        </w:rPr>
        <w:t xml:space="preserve"> discussed below.</w:t>
      </w:r>
      <w:r w:rsidRPr="003C42A6">
        <w:rPr>
          <w:bCs/>
          <w:iCs/>
          <w:lang w:val="en-GB"/>
        </w:rPr>
        <w:t xml:space="preserve"> The optical </w:t>
      </w:r>
      <w:r w:rsidR="002E2E19" w:rsidRPr="003C42A6">
        <w:rPr>
          <w:bCs/>
          <w:iCs/>
          <w:lang w:val="en-GB"/>
        </w:rPr>
        <w:t>module transmits data from</w:t>
      </w:r>
      <w:ins w:id="190" w:author="Msy" w:date="2018-03-19T11:39:00Z">
        <w:r w:rsidR="00DE5823">
          <w:rPr>
            <w:bCs/>
            <w:iCs/>
            <w:lang w:val="en-GB"/>
          </w:rPr>
          <w:t xml:space="preserve"> the</w:t>
        </w:r>
      </w:ins>
      <w:r w:rsidR="002E2E19" w:rsidRPr="003C42A6">
        <w:rPr>
          <w:bCs/>
          <w:iCs/>
          <w:lang w:val="en-GB"/>
        </w:rPr>
        <w:t xml:space="preserve"> FIFO</w:t>
      </w:r>
      <w:r w:rsidRPr="003C42A6">
        <w:rPr>
          <w:bCs/>
          <w:iCs/>
          <w:lang w:val="en-GB"/>
        </w:rPr>
        <w:t xml:space="preserve"> to</w:t>
      </w:r>
      <w:ins w:id="191" w:author="Msy" w:date="2018-03-19T11:39:00Z">
        <w:r w:rsidR="00DE5823">
          <w:rPr>
            <w:bCs/>
            <w:iCs/>
            <w:lang w:val="en-GB"/>
          </w:rPr>
          <w:t xml:space="preserve"> the</w:t>
        </w:r>
      </w:ins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and </w:t>
      </w:r>
      <w:del w:id="192" w:author="Msy" w:date="2018-03-19T11:39:00Z">
        <w:r w:rsidRPr="003C42A6" w:rsidDel="00501079">
          <w:rPr>
            <w:bCs/>
            <w:iCs/>
            <w:lang w:val="en-GB"/>
          </w:rPr>
          <w:delText>gets</w:delText>
        </w:r>
        <w:r w:rsidR="00A01850" w:rsidRPr="003C42A6" w:rsidDel="00501079">
          <w:rPr>
            <w:bCs/>
            <w:iCs/>
            <w:lang w:val="en-GB"/>
          </w:rPr>
          <w:delText xml:space="preserve"> </w:delText>
        </w:r>
      </w:del>
      <w:ins w:id="193" w:author="Msy" w:date="2018-03-19T11:39:00Z">
        <w:r w:rsidR="00501079">
          <w:rPr>
            <w:bCs/>
            <w:iCs/>
            <w:lang w:val="en-GB"/>
          </w:rPr>
          <w:t>receives</w:t>
        </w:r>
        <w:r w:rsidR="00501079" w:rsidRPr="003C42A6">
          <w:rPr>
            <w:bCs/>
            <w:iCs/>
            <w:lang w:val="en-GB"/>
          </w:rPr>
          <w:t xml:space="preserve"> </w:t>
        </w:r>
      </w:ins>
      <w:del w:id="194" w:author="Msy" w:date="2018-03-19T11:39:00Z">
        <w:r w:rsidR="00A01850" w:rsidRPr="003C42A6" w:rsidDel="00501079">
          <w:rPr>
            <w:bCs/>
            <w:iCs/>
            <w:lang w:val="en-GB"/>
          </w:rPr>
          <w:delText>a</w:delText>
        </w:r>
        <w:r w:rsidRPr="003C42A6" w:rsidDel="00501079">
          <w:rPr>
            <w:bCs/>
            <w:iCs/>
            <w:lang w:val="en-GB"/>
          </w:rPr>
          <w:delText xml:space="preserve"> </w:delText>
        </w:r>
      </w:del>
      <w:r w:rsidRPr="003C42A6">
        <w:rPr>
          <w:bCs/>
          <w:iCs/>
          <w:lang w:val="en-GB"/>
        </w:rPr>
        <w:t>command</w:t>
      </w:r>
      <w:ins w:id="195" w:author="Msy" w:date="2018-03-19T11:39:00Z">
        <w:r w:rsidR="00501079">
          <w:rPr>
            <w:bCs/>
            <w:iCs/>
            <w:lang w:val="en-GB"/>
          </w:rPr>
          <w:t>s</w:t>
        </w:r>
      </w:ins>
      <w:r w:rsidRPr="003C42A6">
        <w:rPr>
          <w:bCs/>
          <w:iCs/>
          <w:lang w:val="en-GB"/>
        </w:rPr>
        <w:t xml:space="preserve"> from </w:t>
      </w:r>
      <w:ins w:id="196" w:author="Msy" w:date="2018-03-19T11:39:00Z">
        <w:r w:rsidR="007A0AD4">
          <w:rPr>
            <w:bCs/>
            <w:iCs/>
            <w:lang w:val="en-GB"/>
          </w:rPr>
          <w:t xml:space="preserve">the </w:t>
        </w:r>
      </w:ins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via optical </w:t>
      </w:r>
      <w:proofErr w:type="spellStart"/>
      <w:r w:rsidR="000E695F" w:rsidRPr="003C42A6">
        <w:rPr>
          <w:bCs/>
          <w:iCs/>
          <w:lang w:val="en-GB"/>
        </w:rPr>
        <w:t>fib</w:t>
      </w:r>
      <w:r w:rsidR="00A01850" w:rsidRPr="003C42A6">
        <w:rPr>
          <w:bCs/>
          <w:iCs/>
          <w:lang w:val="en-GB"/>
        </w:rPr>
        <w:t>er</w:t>
      </w:r>
      <w:proofErr w:type="spellEnd"/>
      <w:r w:rsidRPr="003C42A6">
        <w:rPr>
          <w:bCs/>
          <w:iCs/>
          <w:lang w:val="en-GB"/>
        </w:rPr>
        <w:t>. The transmission is based on the high-speed transcei</w:t>
      </w:r>
      <w:r w:rsidR="005F55B7" w:rsidRPr="003C42A6">
        <w:rPr>
          <w:bCs/>
          <w:iCs/>
          <w:lang w:val="en-GB"/>
        </w:rPr>
        <w:t xml:space="preserve">ver </w:t>
      </w:r>
      <w:ins w:id="197" w:author="Msy" w:date="2018-03-20T23:06:00Z">
        <w:r w:rsidR="002B4EE6">
          <w:rPr>
            <w:bCs/>
            <w:iCs/>
            <w:lang w:val="en-GB"/>
          </w:rPr>
          <w:t xml:space="preserve">named </w:t>
        </w:r>
      </w:ins>
      <w:r w:rsidR="005F55B7" w:rsidRPr="003C42A6">
        <w:rPr>
          <w:bCs/>
          <w:iCs/>
          <w:lang w:val="en-GB"/>
        </w:rPr>
        <w:t>GTP on FPGA. However, the USB module</w:t>
      </w:r>
      <w:r w:rsidRPr="003C42A6">
        <w:rPr>
          <w:bCs/>
          <w:iCs/>
          <w:lang w:val="en-GB"/>
        </w:rPr>
        <w:t xml:space="preserve"> is used to communicate with</w:t>
      </w:r>
      <w:ins w:id="198" w:author="Msy" w:date="2018-03-19T11:51:00Z">
        <w:r w:rsidR="000113A2">
          <w:rPr>
            <w:bCs/>
            <w:iCs/>
            <w:lang w:val="en-GB"/>
          </w:rPr>
          <w:t xml:space="preserve"> the</w:t>
        </w:r>
      </w:ins>
      <w:r w:rsidRPr="003C42A6">
        <w:rPr>
          <w:bCs/>
          <w:iCs/>
          <w:lang w:val="en-GB"/>
        </w:rPr>
        <w:t xml:space="preserve"> PC</w:t>
      </w:r>
      <w:r w:rsidR="00C82705" w:rsidRPr="003C42A6">
        <w:rPr>
          <w:bCs/>
          <w:iCs/>
          <w:lang w:val="en-GB"/>
        </w:rPr>
        <w:t>,</w:t>
      </w:r>
      <w:r w:rsidRPr="003C42A6">
        <w:rPr>
          <w:bCs/>
          <w:iCs/>
          <w:lang w:val="en-GB"/>
        </w:rPr>
        <w:t xml:space="preserve"> when debugging a single DIF.</w:t>
      </w:r>
    </w:p>
    <w:p w14:paraId="6EE1BD86" w14:textId="4ED386B4" w:rsidR="00FE67AD" w:rsidRPr="003C42A6" w:rsidRDefault="00C1779E" w:rsidP="00073877">
      <w:pPr>
        <w:pStyle w:val="a1"/>
        <w:keepNext/>
        <w:spacing w:beforeLines="100" w:before="240"/>
        <w:ind w:firstLine="0"/>
        <w:jc w:val="center"/>
      </w:pPr>
      <w:r w:rsidRPr="003C42A6">
        <w:object w:dxaOrig="13770" w:dyaOrig="6000" w14:anchorId="21257FAC">
          <v:shape id="_x0000_i1030" type="#_x0000_t75" style="width:339.6pt;height:147.75pt" o:ole="">
            <v:imagedata r:id="rId20" o:title=""/>
          </v:shape>
          <o:OLEObject Type="Embed" ProgID="Visio.Drawing.15" ShapeID="_x0000_i1030" DrawAspect="Content" ObjectID="_1583165542" r:id="rId21"/>
        </w:object>
      </w:r>
    </w:p>
    <w:p w14:paraId="6530A9F3" w14:textId="77777777" w:rsidR="00FE67AD" w:rsidRPr="003C42A6" w:rsidRDefault="00FE67AD" w:rsidP="00FE67AD">
      <w:pPr>
        <w:pStyle w:val="a7"/>
        <w:jc w:val="center"/>
        <w:rPr>
          <w:bCs w:val="0"/>
          <w:iCs/>
          <w:lang w:val="en-GB"/>
        </w:rPr>
      </w:pPr>
      <w:r w:rsidRPr="003C42A6">
        <w:t xml:space="preserve">Figure </w:t>
      </w:r>
      <w:fldSimple w:instr=" SEQ Figure \* ARABIC ">
        <w:r w:rsidRPr="003C42A6">
          <w:rPr>
            <w:noProof/>
          </w:rPr>
          <w:t>6</w:t>
        </w:r>
      </w:fldSimple>
      <w:r w:rsidRPr="003C42A6">
        <w:t>. Block diagram of logic implemented in the FPGA</w:t>
      </w:r>
    </w:p>
    <w:p w14:paraId="167E0F35" w14:textId="77777777" w:rsidR="00FE67AD" w:rsidRPr="003C42A6" w:rsidRDefault="00FE67AD" w:rsidP="0084649B">
      <w:pPr>
        <w:pStyle w:val="a1"/>
        <w:rPr>
          <w:bCs/>
          <w:iCs/>
          <w:lang w:val="en-GB"/>
        </w:rPr>
      </w:pPr>
    </w:p>
    <w:p w14:paraId="6BBF561D" w14:textId="02DDF7D0" w:rsidR="004C097D" w:rsidRPr="003C42A6" w:rsidRDefault="00E472D4" w:rsidP="00277526">
      <w:pPr>
        <w:pStyle w:val="a1"/>
        <w:rPr>
          <w:bCs/>
          <w:iCs/>
          <w:lang w:val="en-GB"/>
        </w:rPr>
      </w:pPr>
      <w:r w:rsidRPr="003C42A6">
        <w:rPr>
          <w:bCs/>
          <w:iCs/>
          <w:lang w:val="en-GB"/>
        </w:rPr>
        <w:t>The c</w:t>
      </w:r>
      <w:r w:rsidR="004C097D" w:rsidRPr="003C42A6">
        <w:rPr>
          <w:bCs/>
          <w:iCs/>
          <w:lang w:val="en-GB"/>
        </w:rPr>
        <w:t xml:space="preserve">ommunication with FEB is via two ERNI-154744 connectors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_Ref504552912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ins w:id="199" w:author="Msy" w:date="2018-03-20T20:24:00Z">
        <w:r w:rsidR="0083027E">
          <w:rPr>
            <w:bCs/>
            <w:iCs/>
            <w:lang w:val="en-GB"/>
          </w:rPr>
          <w:t>[15]</w:t>
        </w:r>
      </w:ins>
      <w:del w:id="200" w:author="Msy" w:date="2018-03-20T19:51:00Z">
        <w:r w:rsidR="008902F4" w:rsidRPr="003C42A6" w:rsidDel="00016479">
          <w:rPr>
            <w:bCs/>
            <w:iCs/>
            <w:lang w:val="en-GB"/>
          </w:rPr>
          <w:delText>[11]</w:delText>
        </w:r>
      </w:del>
      <w:r w:rsidR="00C9245F" w:rsidRPr="003C42A6">
        <w:rPr>
          <w:bCs/>
          <w:iCs/>
          <w:lang w:val="en-GB"/>
        </w:rPr>
        <w:fldChar w:fldCharType="end"/>
      </w:r>
      <w:r w:rsidR="004C097D" w:rsidRPr="003C42A6">
        <w:rPr>
          <w:bCs/>
          <w:iCs/>
          <w:lang w:val="en-GB"/>
        </w:rPr>
        <w:t>. All control and reply signals</w:t>
      </w:r>
      <w:r w:rsidR="001E77ED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as well as</w:t>
      </w:r>
      <w:r w:rsidR="00D55085" w:rsidRPr="003C42A6">
        <w:rPr>
          <w:bCs/>
          <w:iCs/>
          <w:lang w:val="en-GB"/>
        </w:rPr>
        <w:t xml:space="preserve"> </w:t>
      </w:r>
      <w:ins w:id="201" w:author="Msy" w:date="2018-03-19T11:52:00Z">
        <w:r w:rsidR="000113A2">
          <w:rPr>
            <w:bCs/>
            <w:iCs/>
            <w:lang w:val="en-GB"/>
          </w:rPr>
          <w:t xml:space="preserve">the </w:t>
        </w:r>
      </w:ins>
      <w:r w:rsidR="00D55085" w:rsidRPr="003C42A6">
        <w:rPr>
          <w:bCs/>
          <w:iCs/>
          <w:lang w:val="en-GB"/>
        </w:rPr>
        <w:t>initial</w:t>
      </w:r>
      <w:r w:rsidR="004C097D" w:rsidRPr="003C42A6">
        <w:rPr>
          <w:bCs/>
          <w:iCs/>
          <w:lang w:val="en-GB"/>
        </w:rPr>
        <w:t xml:space="preserve"> power</w:t>
      </w:r>
      <w:r w:rsidR="00FE3B66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supply </w:t>
      </w:r>
      <w:ins w:id="202" w:author="Msy" w:date="2018-03-19T11:52:00Z">
        <w:r w:rsidR="000113A2">
          <w:rPr>
            <w:bCs/>
            <w:iCs/>
            <w:lang w:val="en-GB"/>
          </w:rPr>
          <w:t>to the</w:t>
        </w:r>
      </w:ins>
      <w:del w:id="203" w:author="Msy" w:date="2018-03-19T11:52:00Z">
        <w:r w:rsidR="004C097D" w:rsidRPr="003C42A6" w:rsidDel="000113A2">
          <w:rPr>
            <w:bCs/>
            <w:iCs/>
            <w:lang w:val="en-GB"/>
          </w:rPr>
          <w:delText>for</w:delText>
        </w:r>
      </w:del>
      <w:r w:rsidR="004C097D" w:rsidRPr="003C42A6">
        <w:rPr>
          <w:bCs/>
          <w:iCs/>
          <w:lang w:val="en-GB"/>
        </w:rPr>
        <w:t xml:space="preserve"> FEB</w:t>
      </w:r>
      <w:r w:rsidR="001E77ED" w:rsidRPr="003C42A6">
        <w:rPr>
          <w:bCs/>
          <w:iCs/>
          <w:lang w:val="en-GB"/>
        </w:rPr>
        <w:t>,</w:t>
      </w:r>
      <w:r w:rsidR="004C097D" w:rsidRPr="003C42A6">
        <w:rPr>
          <w:bCs/>
          <w:iCs/>
          <w:lang w:val="en-GB"/>
        </w:rPr>
        <w:t xml:space="preserve"> </w:t>
      </w:r>
      <w:r w:rsidR="008C44A9" w:rsidRPr="003C42A6">
        <w:rPr>
          <w:bCs/>
          <w:iCs/>
          <w:lang w:val="en-GB"/>
        </w:rPr>
        <w:t>pass</w:t>
      </w:r>
      <w:r w:rsidR="004C097D" w:rsidRPr="003C42A6">
        <w:rPr>
          <w:bCs/>
          <w:iCs/>
          <w:lang w:val="en-GB"/>
        </w:rPr>
        <w:t xml:space="preserve"> through the</w:t>
      </w:r>
      <w:r w:rsidR="00E650A1" w:rsidRPr="003C42A6">
        <w:rPr>
          <w:bCs/>
          <w:iCs/>
          <w:lang w:val="en-GB"/>
        </w:rPr>
        <w:t>se</w:t>
      </w:r>
      <w:r w:rsidR="004C097D" w:rsidRPr="003C42A6">
        <w:rPr>
          <w:bCs/>
          <w:iCs/>
          <w:lang w:val="en-GB"/>
        </w:rPr>
        <w:t xml:space="preserve"> two connectors.</w:t>
      </w:r>
      <w:r w:rsidR="00A21EEB" w:rsidRPr="003C42A6">
        <w:rPr>
          <w:bCs/>
          <w:iCs/>
          <w:lang w:val="en-GB"/>
        </w:rPr>
        <w:t xml:space="preserve"> The</w:t>
      </w:r>
      <w:r w:rsidR="0076713E" w:rsidRPr="003C42A6">
        <w:rPr>
          <w:bCs/>
          <w:iCs/>
          <w:lang w:val="en-GB"/>
        </w:rPr>
        <w:t xml:space="preserve"> </w:t>
      </w:r>
      <w:r w:rsidR="00A21EEB" w:rsidRPr="003C42A6">
        <w:rPr>
          <w:bCs/>
          <w:iCs/>
          <w:lang w:val="en-GB"/>
        </w:rPr>
        <w:t>i</w:t>
      </w:r>
      <w:r w:rsidR="004C097D" w:rsidRPr="003C42A6">
        <w:rPr>
          <w:bCs/>
          <w:iCs/>
          <w:lang w:val="en-GB"/>
        </w:rPr>
        <w:t xml:space="preserve">nterface part is composed of a 1 </w:t>
      </w:r>
      <w:proofErr w:type="spellStart"/>
      <w:r w:rsidR="004C097D" w:rsidRPr="003C42A6">
        <w:rPr>
          <w:bCs/>
          <w:iCs/>
          <w:lang w:val="en-GB"/>
        </w:rPr>
        <w:t>Gbps</w:t>
      </w:r>
      <w:proofErr w:type="spellEnd"/>
      <w:r w:rsidR="004C097D" w:rsidRPr="003C42A6">
        <w:rPr>
          <w:bCs/>
          <w:iCs/>
          <w:lang w:val="en-GB"/>
        </w:rPr>
        <w:t xml:space="preserve"> bidirectional </w:t>
      </w:r>
      <w:r w:rsidR="001E6521" w:rsidRPr="003C42A6">
        <w:rPr>
          <w:bCs/>
          <w:iCs/>
          <w:lang w:val="en-GB"/>
        </w:rPr>
        <w:t>s</w:t>
      </w:r>
      <w:r w:rsidR="004C097D" w:rsidRPr="003C42A6">
        <w:rPr>
          <w:bCs/>
          <w:iCs/>
          <w:lang w:val="en-GB"/>
        </w:rPr>
        <w:t xml:space="preserve">mall </w:t>
      </w:r>
      <w:r w:rsidR="001E6521" w:rsidRPr="003C42A6">
        <w:rPr>
          <w:bCs/>
          <w:iCs/>
          <w:lang w:val="en-GB"/>
        </w:rPr>
        <w:t>f</w:t>
      </w:r>
      <w:r w:rsidR="004C097D" w:rsidRPr="003C42A6">
        <w:rPr>
          <w:bCs/>
          <w:iCs/>
          <w:lang w:val="en-GB"/>
        </w:rPr>
        <w:t xml:space="preserve">orm-factor </w:t>
      </w:r>
      <w:r w:rsidR="001E6521" w:rsidRPr="003C42A6">
        <w:rPr>
          <w:bCs/>
          <w:iCs/>
          <w:lang w:val="en-GB"/>
        </w:rPr>
        <w:t>p</w:t>
      </w:r>
      <w:r w:rsidR="004C097D" w:rsidRPr="003C42A6">
        <w:rPr>
          <w:bCs/>
          <w:iCs/>
          <w:lang w:val="en-GB"/>
        </w:rPr>
        <w:t>luggable (SFP) optical transceiver and a USB interface realized by a USB chip CY7C68013 and a Mini-USB port.</w:t>
      </w:r>
      <w:r w:rsidR="0076713E" w:rsidRPr="003C42A6">
        <w:rPr>
          <w:bCs/>
          <w:iCs/>
          <w:lang w:val="en-GB"/>
        </w:rPr>
        <w:t xml:space="preserve"> </w:t>
      </w:r>
      <w:ins w:id="204" w:author="Msy" w:date="2018-03-20T13:35:00Z">
        <w:r w:rsidR="007B5DAC">
          <w:rPr>
            <w:bCs/>
            <w:iCs/>
            <w:lang w:val="en-GB"/>
          </w:rPr>
          <w:t>The</w:t>
        </w:r>
      </w:ins>
      <w:ins w:id="205" w:author="Msy" w:date="2018-03-20T13:36:00Z">
        <w:r w:rsidR="007B5DAC">
          <w:rPr>
            <w:bCs/>
            <w:iCs/>
            <w:lang w:val="en-GB"/>
          </w:rPr>
          <w:t xml:space="preserve"> data</w:t>
        </w:r>
      </w:ins>
      <w:ins w:id="206" w:author="Msy" w:date="2018-03-20T13:35:00Z">
        <w:r w:rsidR="007B5DAC">
          <w:rPr>
            <w:bCs/>
            <w:iCs/>
            <w:lang w:val="en-GB"/>
          </w:rPr>
          <w:t xml:space="preserve"> transmission </w:t>
        </w:r>
      </w:ins>
      <w:ins w:id="207" w:author="Msy" w:date="2018-03-20T13:36:00Z">
        <w:r w:rsidR="007B5DAC">
          <w:rPr>
            <w:bCs/>
            <w:iCs/>
            <w:lang w:val="en-GB"/>
          </w:rPr>
          <w:t>throughput is set at 10 Mbit/s</w:t>
        </w:r>
        <w:r w:rsidR="009751E5">
          <w:rPr>
            <w:bCs/>
            <w:iCs/>
            <w:lang w:val="en-GB"/>
          </w:rPr>
          <w:t xml:space="preserve"> to </w:t>
        </w:r>
      </w:ins>
      <w:ins w:id="208" w:author="Msy" w:date="2018-03-20T13:37:00Z">
        <w:r w:rsidR="009751E5">
          <w:rPr>
            <w:bCs/>
            <w:iCs/>
            <w:lang w:val="en-GB"/>
          </w:rPr>
          <w:t xml:space="preserve">DCM or to PC. </w:t>
        </w:r>
      </w:ins>
      <w:r w:rsidR="00372467" w:rsidRPr="003C42A6">
        <w:rPr>
          <w:bCs/>
          <w:iCs/>
          <w:lang w:val="en-GB"/>
        </w:rPr>
        <w:t>The s</w:t>
      </w:r>
      <w:r w:rsidR="004C097D" w:rsidRPr="003C42A6">
        <w:rPr>
          <w:bCs/>
          <w:iCs/>
          <w:lang w:val="en-GB"/>
        </w:rPr>
        <w:t xml:space="preserve">upply part is implemented with a </w:t>
      </w:r>
      <w:r w:rsidR="003708F6" w:rsidRPr="003C42A6">
        <w:rPr>
          <w:bCs/>
          <w:iCs/>
          <w:lang w:val="en-GB"/>
        </w:rPr>
        <w:t>DC</w:t>
      </w:r>
      <w:r w:rsidR="004C097D" w:rsidRPr="003C42A6">
        <w:rPr>
          <w:bCs/>
          <w:iCs/>
          <w:lang w:val="en-GB"/>
        </w:rPr>
        <w:t xml:space="preserve"> input (5</w:t>
      </w:r>
      <w:r w:rsidR="00C87988" w:rsidRPr="003C42A6">
        <w:rPr>
          <w:bCs/>
          <w:iCs/>
          <w:lang w:val="en-GB"/>
        </w:rPr>
        <w:t xml:space="preserve"> </w:t>
      </w:r>
      <w:r w:rsidR="004C097D" w:rsidRPr="003C42A6">
        <w:rPr>
          <w:bCs/>
          <w:iCs/>
          <w:lang w:val="en-GB"/>
        </w:rPr>
        <w:t xml:space="preserve">V) from outside and several LDO regulators (TPS74401, TI). From this </w:t>
      </w:r>
      <w:r w:rsidR="00B10688" w:rsidRPr="003C42A6">
        <w:rPr>
          <w:bCs/>
          <w:iCs/>
          <w:lang w:val="en-GB"/>
        </w:rPr>
        <w:t>DC</w:t>
      </w:r>
      <w:r w:rsidR="004C097D" w:rsidRPr="003C42A6">
        <w:rPr>
          <w:bCs/>
          <w:iCs/>
          <w:lang w:val="en-GB"/>
        </w:rPr>
        <w:t xml:space="preserve"> sup</w:t>
      </w:r>
      <w:r w:rsidR="00406760" w:rsidRPr="003C42A6">
        <w:rPr>
          <w:bCs/>
          <w:iCs/>
          <w:lang w:val="en-GB"/>
        </w:rPr>
        <w:t>ply rail,</w:t>
      </w:r>
      <w:r w:rsidR="00B10688" w:rsidRPr="003C42A6">
        <w:rPr>
          <w:bCs/>
          <w:iCs/>
          <w:lang w:val="en-GB"/>
        </w:rPr>
        <w:t xml:space="preserve"> the</w:t>
      </w:r>
      <w:r w:rsidR="00406760" w:rsidRPr="003C42A6">
        <w:rPr>
          <w:bCs/>
          <w:iCs/>
          <w:lang w:val="en-GB"/>
        </w:rPr>
        <w:t xml:space="preserve"> </w:t>
      </w:r>
      <w:proofErr w:type="spellStart"/>
      <w:r w:rsidR="00406760" w:rsidRPr="003C42A6">
        <w:rPr>
          <w:bCs/>
          <w:iCs/>
          <w:lang w:val="en-GB"/>
        </w:rPr>
        <w:t>analog</w:t>
      </w:r>
      <w:proofErr w:type="spellEnd"/>
      <w:r w:rsidR="00406760" w:rsidRPr="003C42A6">
        <w:rPr>
          <w:bCs/>
          <w:iCs/>
          <w:lang w:val="en-GB"/>
        </w:rPr>
        <w:t xml:space="preserve"> power supplies</w:t>
      </w:r>
      <w:r w:rsidR="004C097D" w:rsidRPr="003C42A6">
        <w:rPr>
          <w:bCs/>
          <w:iCs/>
          <w:lang w:val="en-GB"/>
        </w:rPr>
        <w:t xml:space="preserve"> are generated for</w:t>
      </w:r>
      <w:ins w:id="209" w:author="Msy" w:date="2018-03-19T11:53:00Z">
        <w:r w:rsidR="000113A2">
          <w:rPr>
            <w:bCs/>
            <w:iCs/>
            <w:lang w:val="en-GB"/>
          </w:rPr>
          <w:t xml:space="preserve"> the</w:t>
        </w:r>
      </w:ins>
      <w:r w:rsidR="004C097D" w:rsidRPr="003C42A6">
        <w:rPr>
          <w:bCs/>
          <w:iCs/>
          <w:lang w:val="en-GB"/>
        </w:rPr>
        <w:t xml:space="preserve"> DIF.</w:t>
      </w:r>
    </w:p>
    <w:p w14:paraId="26578E0C" w14:textId="303A3256" w:rsidR="00E1064E" w:rsidRPr="003C42A6" w:rsidRDefault="00235C66" w:rsidP="00053A76">
      <w:pPr>
        <w:pStyle w:val="Subsection"/>
        <w:rPr>
          <w:bCs/>
          <w:iCs/>
          <w:lang w:val="en-GB" w:eastAsia="zh-CN"/>
        </w:rPr>
      </w:pPr>
      <w:bookmarkStart w:id="210" w:name="_Toc509340725"/>
      <w:r w:rsidRPr="003C42A6">
        <w:rPr>
          <w:bCs/>
          <w:iCs/>
          <w:lang w:val="en-GB" w:eastAsia="zh-CN"/>
        </w:rPr>
        <w:t>Data Concentration Module</w:t>
      </w:r>
      <w:bookmarkEnd w:id="210"/>
    </w:p>
    <w:p w14:paraId="07F1316A" w14:textId="7BC85C1D" w:rsidR="00BA054E" w:rsidRPr="003C42A6" w:rsidRDefault="00004A2F" w:rsidP="004F44F9">
      <w:pPr>
        <w:pStyle w:val="afb"/>
        <w:keepNext/>
        <w:ind w:firstLineChars="0" w:firstLine="0"/>
        <w:jc w:val="center"/>
      </w:pPr>
      <w:r w:rsidRPr="003C42A6">
        <w:object w:dxaOrig="16456" w:dyaOrig="9121" w14:anchorId="6804DB97">
          <v:shape id="_x0000_i1031" type="#_x0000_t75" style="width:278.85pt;height:155.3pt" o:ole="">
            <v:imagedata r:id="rId22" o:title=""/>
          </v:shape>
          <o:OLEObject Type="Embed" ProgID="Visio.Drawing.15" ShapeID="_x0000_i1031" DrawAspect="Content" ObjectID="_1583165543" r:id="rId23"/>
        </w:object>
      </w:r>
    </w:p>
    <w:p w14:paraId="4B0154D2" w14:textId="760985D2" w:rsidR="004C097D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7</w:t>
        </w:r>
      </w:fldSimple>
      <w:r w:rsidRPr="003C42A6">
        <w:t xml:space="preserve">. </w:t>
      </w:r>
      <w:r w:rsidR="005A171C" w:rsidRPr="003C42A6">
        <w:t>The digital photograph</w:t>
      </w:r>
      <w:r w:rsidRPr="003C42A6">
        <w:t xml:space="preserve"> of </w:t>
      </w:r>
      <w:r w:rsidR="00074E05" w:rsidRPr="003C42A6">
        <w:t>DCM</w:t>
      </w:r>
    </w:p>
    <w:p w14:paraId="0D1FE7AA" w14:textId="09D60E9E" w:rsidR="004C097D" w:rsidRPr="003C42A6" w:rsidRDefault="004C097D" w:rsidP="0084649B">
      <w:pPr>
        <w:pStyle w:val="a1"/>
        <w:ind w:firstLine="0"/>
        <w:rPr>
          <w:bCs/>
          <w:iCs/>
          <w:lang w:val="en-GB"/>
        </w:rPr>
      </w:pPr>
      <w:r w:rsidRPr="003C42A6">
        <w:rPr>
          <w:bCs/>
          <w:iCs/>
          <w:lang w:val="en-GB"/>
        </w:rPr>
        <w:t xml:space="preserve">The function of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board is to gather</w:t>
      </w:r>
      <w:r w:rsidR="00666E0B" w:rsidRPr="003C42A6">
        <w:rPr>
          <w:bCs/>
          <w:iCs/>
          <w:lang w:val="en-GB"/>
        </w:rPr>
        <w:t xml:space="preserve"> data from</w:t>
      </w:r>
      <w:r w:rsidRPr="003C42A6">
        <w:rPr>
          <w:bCs/>
          <w:iCs/>
          <w:lang w:val="en-GB"/>
        </w:rPr>
        <w:t xml:space="preserve"> </w:t>
      </w:r>
      <w:ins w:id="211" w:author="Msy" w:date="2018-03-19T11:53:00Z">
        <w:r w:rsidR="000113A2">
          <w:rPr>
            <w:bCs/>
            <w:iCs/>
            <w:lang w:val="en-GB"/>
          </w:rPr>
          <w:t xml:space="preserve">one or several </w:t>
        </w:r>
      </w:ins>
      <w:r w:rsidRPr="003C42A6">
        <w:rPr>
          <w:bCs/>
          <w:iCs/>
          <w:lang w:val="en-GB"/>
        </w:rPr>
        <w:t xml:space="preserve">DIFs </w:t>
      </w:r>
      <w:r w:rsidR="00666E0B" w:rsidRPr="003C42A6">
        <w:rPr>
          <w:bCs/>
          <w:iCs/>
          <w:lang w:val="en-GB"/>
        </w:rPr>
        <w:t>via</w:t>
      </w:r>
      <w:r w:rsidRPr="003C42A6">
        <w:rPr>
          <w:bCs/>
          <w:iCs/>
          <w:lang w:val="en-GB"/>
        </w:rPr>
        <w:t xml:space="preserve"> optical </w:t>
      </w:r>
      <w:proofErr w:type="spellStart"/>
      <w:r w:rsidR="009C4DE1" w:rsidRPr="003C42A6">
        <w:rPr>
          <w:bCs/>
          <w:iCs/>
          <w:lang w:val="en-GB"/>
        </w:rPr>
        <w:t>fib</w:t>
      </w:r>
      <w:r w:rsidR="00E04E9D" w:rsidRPr="003C42A6">
        <w:rPr>
          <w:bCs/>
          <w:iCs/>
          <w:lang w:val="en-GB"/>
        </w:rPr>
        <w:t>er</w:t>
      </w:r>
      <w:r w:rsidR="009C4DE1" w:rsidRPr="003C42A6">
        <w:rPr>
          <w:bCs/>
          <w:iCs/>
          <w:lang w:val="en-GB"/>
        </w:rPr>
        <w:t>s</w:t>
      </w:r>
      <w:proofErr w:type="spellEnd"/>
      <w:r w:rsidRPr="003C42A6">
        <w:rPr>
          <w:bCs/>
          <w:iCs/>
          <w:lang w:val="en-GB"/>
        </w:rPr>
        <w:t xml:space="preserve"> and to transmit</w:t>
      </w:r>
      <w:r w:rsidR="00E04E9D" w:rsidRPr="003C42A6">
        <w:rPr>
          <w:bCs/>
          <w:iCs/>
          <w:lang w:val="en-GB"/>
        </w:rPr>
        <w:t xml:space="preserve"> the received</w:t>
      </w:r>
      <w:r w:rsidRPr="003C42A6">
        <w:rPr>
          <w:bCs/>
          <w:iCs/>
          <w:lang w:val="en-GB"/>
        </w:rPr>
        <w:t xml:space="preserve"> data to </w:t>
      </w:r>
      <w:r w:rsidR="00EB2DE6" w:rsidRPr="003C42A6">
        <w:rPr>
          <w:bCs/>
          <w:iCs/>
          <w:lang w:val="en-GB"/>
        </w:rPr>
        <w:t xml:space="preserve">the </w:t>
      </w:r>
      <w:r w:rsidRPr="003C42A6">
        <w:rPr>
          <w:bCs/>
          <w:iCs/>
          <w:lang w:val="en-GB"/>
        </w:rPr>
        <w:t xml:space="preserve">PC server via a gigabit standard Ethernet network cable (RJ45). The current readout system is based on the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</w:t>
      </w:r>
      <w:r w:rsidR="00E93B03" w:rsidRPr="003C42A6">
        <w:rPr>
          <w:bCs/>
          <w:iCs/>
          <w:lang w:val="en-GB"/>
        </w:rPr>
        <w:t>designed for</w:t>
      </w:r>
      <w:ins w:id="212" w:author="Msy" w:date="2018-03-19T11:54:00Z">
        <w:r w:rsidR="000113A2">
          <w:rPr>
            <w:bCs/>
            <w:iCs/>
            <w:lang w:val="en-GB"/>
          </w:rPr>
          <w:t xml:space="preserve"> the</w:t>
        </w:r>
      </w:ins>
      <w:r w:rsidRPr="003C42A6">
        <w:rPr>
          <w:bCs/>
          <w:iCs/>
          <w:lang w:val="en-GB"/>
        </w:rPr>
        <w:t xml:space="preserve"> </w:t>
      </w:r>
      <w:proofErr w:type="spellStart"/>
      <w:r w:rsidRPr="003C42A6">
        <w:rPr>
          <w:bCs/>
          <w:iCs/>
          <w:lang w:val="en-GB"/>
        </w:rPr>
        <w:t>PandaX</w:t>
      </w:r>
      <w:proofErr w:type="spellEnd"/>
      <w:r w:rsidRPr="003C42A6">
        <w:rPr>
          <w:bCs/>
          <w:iCs/>
          <w:lang w:val="en-GB"/>
        </w:rPr>
        <w:t xml:space="preserve">-III prototype TPC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_Ref504552930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ins w:id="213" w:author="Msy" w:date="2018-03-20T20:24:00Z">
        <w:r w:rsidR="0083027E">
          <w:rPr>
            <w:bCs/>
            <w:iCs/>
            <w:lang w:val="en-GB"/>
          </w:rPr>
          <w:t>[16]</w:t>
        </w:r>
      </w:ins>
      <w:del w:id="214" w:author="Msy" w:date="2018-03-20T19:51:00Z">
        <w:r w:rsidR="000429C0" w:rsidDel="00016479">
          <w:rPr>
            <w:bCs/>
            <w:iCs/>
            <w:lang w:val="en-GB"/>
          </w:rPr>
          <w:delText>[13]</w:delText>
        </w:r>
      </w:del>
      <w:r w:rsidR="00C9245F" w:rsidRPr="003C42A6">
        <w:rPr>
          <w:bCs/>
          <w:iCs/>
          <w:lang w:val="en-GB"/>
        </w:rPr>
        <w:fldChar w:fldCharType="end"/>
      </w:r>
      <w:r w:rsidRPr="003C42A6">
        <w:rPr>
          <w:bCs/>
          <w:iCs/>
          <w:lang w:val="en-GB"/>
        </w:rPr>
        <w:t xml:space="preserve">. </w:t>
      </w:r>
      <w:del w:id="215" w:author="Msy" w:date="2018-03-19T11:54:00Z">
        <w:r w:rsidRPr="003C42A6" w:rsidDel="000113A2">
          <w:rPr>
            <w:bCs/>
            <w:iCs/>
            <w:lang w:val="en-GB"/>
          </w:rPr>
          <w:delText xml:space="preserve">The </w:delText>
        </w:r>
      </w:del>
      <w:ins w:id="216" w:author="Msy" w:date="2018-03-19T11:54:00Z">
        <w:r w:rsidR="000113A2">
          <w:rPr>
            <w:bCs/>
            <w:iCs/>
            <w:lang w:val="en-GB"/>
          </w:rPr>
          <w:t>A</w:t>
        </w:r>
        <w:r w:rsidR="000113A2" w:rsidRPr="003C42A6">
          <w:rPr>
            <w:bCs/>
            <w:iCs/>
            <w:lang w:val="en-GB"/>
          </w:rPr>
          <w:t xml:space="preserve"> </w:t>
        </w:r>
      </w:ins>
      <w:r w:rsidRPr="003C42A6">
        <w:rPr>
          <w:bCs/>
          <w:iCs/>
          <w:lang w:val="en-GB"/>
        </w:rPr>
        <w:t>picture of</w:t>
      </w:r>
      <w:ins w:id="217" w:author="Msy" w:date="2018-03-19T11:54:00Z">
        <w:r w:rsidR="000113A2">
          <w:rPr>
            <w:bCs/>
            <w:iCs/>
            <w:lang w:val="en-GB"/>
          </w:rPr>
          <w:t xml:space="preserve"> the</w:t>
        </w:r>
      </w:ins>
      <w:r w:rsidRPr="003C42A6">
        <w:rPr>
          <w:bCs/>
          <w:iCs/>
          <w:lang w:val="en-GB"/>
        </w:rPr>
        <w:t xml:space="preserve">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is shown in </w:t>
      </w:r>
      <w:r w:rsidR="00DD38FB" w:rsidRPr="003C42A6">
        <w:rPr>
          <w:bCs/>
          <w:iCs/>
          <w:lang w:val="en-GB"/>
        </w:rPr>
        <w:t>Figure</w:t>
      </w:r>
      <w:r w:rsidRPr="003C42A6">
        <w:rPr>
          <w:bCs/>
          <w:iCs/>
          <w:lang w:val="en-GB"/>
        </w:rPr>
        <w:t xml:space="preserve"> 7. </w:t>
      </w:r>
      <w:r w:rsidR="007E49DB" w:rsidRPr="003C42A6">
        <w:rPr>
          <w:bCs/>
          <w:iCs/>
          <w:lang w:val="en-GB"/>
        </w:rPr>
        <w:t>It</w:t>
      </w:r>
      <w:r w:rsidRPr="003C42A6">
        <w:rPr>
          <w:bCs/>
          <w:iCs/>
          <w:lang w:val="en-GB"/>
        </w:rPr>
        <w:t xml:space="preserve"> contains a</w:t>
      </w:r>
      <w:r w:rsidR="004E708F" w:rsidRPr="003C42A6">
        <w:rPr>
          <w:bCs/>
          <w:iCs/>
          <w:lang w:val="en-GB"/>
        </w:rPr>
        <w:t>n</w:t>
      </w:r>
      <w:r w:rsidRPr="003C42A6">
        <w:rPr>
          <w:bCs/>
          <w:iCs/>
          <w:lang w:val="en-GB"/>
        </w:rPr>
        <w:t xml:space="preserve"> FPGA of </w:t>
      </w:r>
      <w:ins w:id="218" w:author="Msy" w:date="2018-03-19T11:55:00Z">
        <w:r w:rsidR="000113A2">
          <w:rPr>
            <w:bCs/>
            <w:iCs/>
            <w:lang w:val="en-GB"/>
          </w:rPr>
          <w:t xml:space="preserve">the </w:t>
        </w:r>
      </w:ins>
      <w:r w:rsidRPr="003C42A6">
        <w:rPr>
          <w:bCs/>
          <w:iCs/>
          <w:lang w:val="en-GB"/>
        </w:rPr>
        <w:t>Zynq-7</w:t>
      </w:r>
      <w:ins w:id="219" w:author="Msy" w:date="2018-03-19T14:53:00Z">
        <w:r w:rsidR="0043479B">
          <w:rPr>
            <w:bCs/>
            <w:iCs/>
            <w:lang w:val="en-GB"/>
          </w:rPr>
          <w:t>type</w:t>
        </w:r>
      </w:ins>
      <w:r w:rsidRPr="003C42A6">
        <w:rPr>
          <w:bCs/>
          <w:iCs/>
          <w:lang w:val="en-GB"/>
        </w:rPr>
        <w:t>, a</w:t>
      </w:r>
      <w:r w:rsidR="004E708F" w:rsidRPr="003C42A6">
        <w:rPr>
          <w:bCs/>
          <w:iCs/>
          <w:lang w:val="en-GB"/>
        </w:rPr>
        <w:t xml:space="preserve"> 4 </w:t>
      </w:r>
      <w:proofErr w:type="spellStart"/>
      <w:r w:rsidR="004E708F" w:rsidRPr="003C42A6">
        <w:rPr>
          <w:bCs/>
          <w:iCs/>
          <w:lang w:val="en-GB"/>
        </w:rPr>
        <w:t>Gbits</w:t>
      </w:r>
      <w:proofErr w:type="spellEnd"/>
      <w:r w:rsidRPr="003C42A6">
        <w:rPr>
          <w:bCs/>
          <w:iCs/>
          <w:lang w:val="en-GB"/>
        </w:rPr>
        <w:t xml:space="preserve"> DDR3 </w:t>
      </w:r>
      <w:r w:rsidR="004E708F" w:rsidRPr="003C42A6">
        <w:rPr>
          <w:bCs/>
          <w:iCs/>
          <w:lang w:val="en-GB"/>
        </w:rPr>
        <w:t>SD</w:t>
      </w:r>
      <w:r w:rsidRPr="003C42A6">
        <w:rPr>
          <w:bCs/>
          <w:iCs/>
          <w:lang w:val="en-GB"/>
        </w:rPr>
        <w:t xml:space="preserve">RAM for data </w:t>
      </w:r>
      <w:r w:rsidR="006C4A7A" w:rsidRPr="003C42A6">
        <w:rPr>
          <w:bCs/>
          <w:iCs/>
          <w:lang w:val="en-GB"/>
        </w:rPr>
        <w:t>buffering</w:t>
      </w:r>
      <w:r w:rsidRPr="003C42A6">
        <w:rPr>
          <w:bCs/>
          <w:iCs/>
          <w:lang w:val="en-GB"/>
        </w:rPr>
        <w:t xml:space="preserve">, a </w:t>
      </w:r>
      <w:r w:rsidR="004C3614" w:rsidRPr="003C42A6">
        <w:rPr>
          <w:bCs/>
          <w:iCs/>
          <w:lang w:val="en-GB"/>
        </w:rPr>
        <w:t xml:space="preserve">SFP for Ethernet </w:t>
      </w:r>
      <w:r w:rsidR="004C3614" w:rsidRPr="003C42A6">
        <w:rPr>
          <w:rFonts w:hint="eastAsia"/>
          <w:bCs/>
          <w:iCs/>
          <w:lang w:val="en-GB" w:eastAsia="zh-CN"/>
        </w:rPr>
        <w:t>transmission</w:t>
      </w:r>
      <w:r w:rsidRPr="003C42A6">
        <w:rPr>
          <w:bCs/>
          <w:iCs/>
          <w:lang w:val="en-GB"/>
        </w:rPr>
        <w:t xml:space="preserve"> and </w:t>
      </w:r>
      <w:r w:rsidR="00902862" w:rsidRPr="003C42A6">
        <w:rPr>
          <w:bCs/>
          <w:iCs/>
          <w:lang w:val="en-GB"/>
        </w:rPr>
        <w:t>six</w:t>
      </w:r>
      <w:r w:rsidRPr="003C42A6">
        <w:rPr>
          <w:bCs/>
          <w:iCs/>
          <w:lang w:val="en-GB"/>
        </w:rPr>
        <w:t xml:space="preserve"> SFP</w:t>
      </w:r>
      <w:r w:rsidR="009442B7" w:rsidRPr="003C42A6">
        <w:rPr>
          <w:bCs/>
          <w:iCs/>
          <w:lang w:val="en-GB"/>
        </w:rPr>
        <w:t>s</w:t>
      </w:r>
      <w:r w:rsidRPr="003C42A6">
        <w:rPr>
          <w:bCs/>
          <w:iCs/>
          <w:lang w:val="en-GB"/>
        </w:rPr>
        <w:t xml:space="preserve"> for optical </w:t>
      </w:r>
      <w:proofErr w:type="spellStart"/>
      <w:r w:rsidR="009C4DE1" w:rsidRPr="003C42A6">
        <w:rPr>
          <w:bCs/>
          <w:iCs/>
          <w:lang w:val="en-GB"/>
        </w:rPr>
        <w:t>f</w:t>
      </w:r>
      <w:r w:rsidR="005A5BD9" w:rsidRPr="003C42A6">
        <w:rPr>
          <w:bCs/>
          <w:iCs/>
          <w:lang w:val="en-GB"/>
        </w:rPr>
        <w:t>iber</w:t>
      </w:r>
      <w:r w:rsidR="009C4DE1" w:rsidRPr="003C42A6">
        <w:rPr>
          <w:bCs/>
          <w:iCs/>
          <w:lang w:val="en-GB"/>
        </w:rPr>
        <w:t>s</w:t>
      </w:r>
      <w:proofErr w:type="spellEnd"/>
      <w:r w:rsidR="002964F4" w:rsidRPr="003C42A6">
        <w:rPr>
          <w:bCs/>
          <w:iCs/>
          <w:lang w:val="en-GB"/>
        </w:rPr>
        <w:t xml:space="preserve">, which means one </w:t>
      </w:r>
      <w:r w:rsidR="00074E05" w:rsidRPr="003C42A6">
        <w:rPr>
          <w:bCs/>
          <w:iCs/>
          <w:lang w:val="en-GB"/>
        </w:rPr>
        <w:t>DCM</w:t>
      </w:r>
      <w:r w:rsidR="002964F4" w:rsidRPr="003C42A6">
        <w:rPr>
          <w:bCs/>
          <w:iCs/>
          <w:lang w:val="en-GB"/>
        </w:rPr>
        <w:t xml:space="preserve"> </w:t>
      </w:r>
      <w:del w:id="220" w:author="Msy" w:date="2018-03-19T14:54:00Z">
        <w:r w:rsidR="00E40F94" w:rsidRPr="003C42A6" w:rsidDel="0043479B">
          <w:rPr>
            <w:bCs/>
            <w:iCs/>
            <w:lang w:val="en-GB"/>
          </w:rPr>
          <w:delText>carries</w:delText>
        </w:r>
        <w:r w:rsidRPr="003C42A6" w:rsidDel="0043479B">
          <w:rPr>
            <w:bCs/>
            <w:iCs/>
            <w:lang w:val="en-GB"/>
          </w:rPr>
          <w:delText xml:space="preserve"> </w:delText>
        </w:r>
      </w:del>
      <w:ins w:id="221" w:author="Msy" w:date="2018-03-19T14:54:00Z">
        <w:r w:rsidR="0043479B">
          <w:rPr>
            <w:bCs/>
            <w:iCs/>
            <w:lang w:val="en-GB"/>
          </w:rPr>
          <w:t>serves</w:t>
        </w:r>
        <w:r w:rsidR="0043479B" w:rsidRPr="003C42A6">
          <w:rPr>
            <w:bCs/>
            <w:iCs/>
            <w:lang w:val="en-GB"/>
          </w:rPr>
          <w:t xml:space="preserve"> </w:t>
        </w:r>
      </w:ins>
      <w:r w:rsidR="00902862" w:rsidRPr="003C42A6">
        <w:rPr>
          <w:bCs/>
          <w:iCs/>
          <w:lang w:val="en-GB"/>
        </w:rPr>
        <w:t>six</w:t>
      </w:r>
      <w:r w:rsidRPr="003C42A6">
        <w:rPr>
          <w:bCs/>
          <w:iCs/>
          <w:lang w:val="en-GB"/>
        </w:rPr>
        <w:t xml:space="preserve"> DIFs. The SFPs are implemented with FPGA-based gigabit</w:t>
      </w:r>
      <w:r w:rsidR="001905C6" w:rsidRPr="003C42A6">
        <w:rPr>
          <w:bCs/>
          <w:iCs/>
          <w:lang w:val="en-GB"/>
        </w:rPr>
        <w:t xml:space="preserve"> </w:t>
      </w:r>
      <w:r w:rsidR="001905C6" w:rsidRPr="003C42A6">
        <w:rPr>
          <w:bCs/>
          <w:iCs/>
          <w:lang w:val="en-GB"/>
        </w:rPr>
        <w:lastRenderedPageBreak/>
        <w:t>transceiver</w:t>
      </w:r>
      <w:ins w:id="222" w:author="Msy" w:date="2018-03-20T23:08:00Z">
        <w:r w:rsidR="00301DE2">
          <w:rPr>
            <w:bCs/>
            <w:iCs/>
            <w:lang w:val="en-GB"/>
          </w:rPr>
          <w:t xml:space="preserve"> named</w:t>
        </w:r>
      </w:ins>
      <w:r w:rsidR="001905C6" w:rsidRPr="003C42A6">
        <w:rPr>
          <w:bCs/>
          <w:iCs/>
          <w:lang w:val="en-GB"/>
        </w:rPr>
        <w:t xml:space="preserve"> GTX</w:t>
      </w:r>
      <w:r w:rsidRPr="003C42A6">
        <w:rPr>
          <w:bCs/>
          <w:iCs/>
          <w:lang w:val="en-GB"/>
        </w:rPr>
        <w:t xml:space="preserve"> to read DIF data and send commands to DIFs. This </w:t>
      </w:r>
      <w:r w:rsidR="00074E05" w:rsidRPr="003C42A6">
        <w:rPr>
          <w:bCs/>
          <w:iCs/>
          <w:lang w:val="en-GB"/>
        </w:rPr>
        <w:t>DCM</w:t>
      </w:r>
      <w:r w:rsidRPr="003C42A6">
        <w:rPr>
          <w:bCs/>
          <w:iCs/>
          <w:lang w:val="en-GB"/>
        </w:rPr>
        <w:t xml:space="preserve"> has been used in the </w:t>
      </w:r>
      <w:proofErr w:type="spellStart"/>
      <w:r w:rsidRPr="003C42A6">
        <w:rPr>
          <w:bCs/>
          <w:iCs/>
          <w:lang w:val="en-GB"/>
        </w:rPr>
        <w:t>PandaX</w:t>
      </w:r>
      <w:proofErr w:type="spellEnd"/>
      <w:r w:rsidRPr="003C42A6">
        <w:rPr>
          <w:bCs/>
          <w:iCs/>
          <w:lang w:val="en-GB"/>
        </w:rPr>
        <w:t xml:space="preserve">-III prototype </w:t>
      </w:r>
      <w:r w:rsidR="005A171C" w:rsidRPr="003C42A6">
        <w:rPr>
          <w:bCs/>
          <w:iCs/>
          <w:lang w:val="en-GB"/>
        </w:rPr>
        <w:t xml:space="preserve">readout system </w:t>
      </w:r>
      <w:r w:rsidRPr="003C42A6">
        <w:rPr>
          <w:bCs/>
          <w:iCs/>
          <w:lang w:val="en-GB"/>
        </w:rPr>
        <w:t>and showed sufficient data bandwidth and stable performance</w:t>
      </w:r>
      <w:r w:rsidR="006B0E51" w:rsidRPr="003C42A6">
        <w:rPr>
          <w:bCs/>
          <w:iCs/>
          <w:lang w:val="en-GB"/>
        </w:rPr>
        <w:t xml:space="preserve"> </w:t>
      </w:r>
      <w:r w:rsidR="00C9245F" w:rsidRPr="003C42A6">
        <w:rPr>
          <w:bCs/>
          <w:iCs/>
          <w:lang w:val="en-GB"/>
        </w:rPr>
        <w:fldChar w:fldCharType="begin"/>
      </w:r>
      <w:r w:rsidR="00C9245F" w:rsidRPr="003C42A6">
        <w:rPr>
          <w:bCs/>
          <w:iCs/>
          <w:lang w:val="en-GB"/>
        </w:rPr>
        <w:instrText xml:space="preserve"> REF _Ref504552943 \r \h </w:instrText>
      </w:r>
      <w:r w:rsidR="00C9245F" w:rsidRPr="003C42A6">
        <w:rPr>
          <w:bCs/>
          <w:iCs/>
          <w:lang w:val="en-GB"/>
        </w:rPr>
      </w:r>
      <w:r w:rsidR="00C9245F" w:rsidRPr="003C42A6">
        <w:rPr>
          <w:bCs/>
          <w:iCs/>
          <w:lang w:val="en-GB"/>
        </w:rPr>
        <w:fldChar w:fldCharType="separate"/>
      </w:r>
      <w:ins w:id="223" w:author="Msy" w:date="2018-03-20T20:24:00Z">
        <w:r w:rsidR="0083027E">
          <w:rPr>
            <w:bCs/>
            <w:iCs/>
            <w:lang w:val="en-GB"/>
          </w:rPr>
          <w:t>[17]</w:t>
        </w:r>
      </w:ins>
      <w:del w:id="224" w:author="Msy" w:date="2018-03-20T19:51:00Z">
        <w:r w:rsidR="000429C0" w:rsidDel="00016479">
          <w:rPr>
            <w:bCs/>
            <w:iCs/>
            <w:lang w:val="en-GB"/>
          </w:rPr>
          <w:delText>[14]</w:delText>
        </w:r>
      </w:del>
      <w:r w:rsidR="00C9245F" w:rsidRPr="003C42A6">
        <w:rPr>
          <w:bCs/>
          <w:iCs/>
          <w:lang w:val="en-GB"/>
        </w:rPr>
        <w:fldChar w:fldCharType="end"/>
      </w:r>
      <w:r w:rsidRPr="003C42A6">
        <w:rPr>
          <w:bCs/>
          <w:iCs/>
          <w:lang w:val="en-GB"/>
        </w:rPr>
        <w:t xml:space="preserve">. </w:t>
      </w:r>
      <w:ins w:id="225" w:author="Msy" w:date="2018-03-20T13:39:00Z">
        <w:r w:rsidR="00F476CD">
          <w:rPr>
            <w:bCs/>
            <w:iCs/>
            <w:lang w:val="en-GB"/>
          </w:rPr>
          <w:t>Since</w:t>
        </w:r>
      </w:ins>
      <w:ins w:id="226" w:author="Msy" w:date="2018-03-20T13:28:00Z">
        <w:r w:rsidR="007B5DAC">
          <w:rPr>
            <w:bCs/>
            <w:iCs/>
            <w:lang w:val="en-GB"/>
          </w:rPr>
          <w:t xml:space="preserve"> the data throughput from a single DIF to the DCM is </w:t>
        </w:r>
      </w:ins>
      <w:ins w:id="227" w:author="Msy" w:date="2018-03-20T13:30:00Z">
        <w:r w:rsidR="007B5DAC">
          <w:rPr>
            <w:bCs/>
            <w:iCs/>
            <w:lang w:val="en-GB"/>
          </w:rPr>
          <w:t>10 Mbit/</w:t>
        </w:r>
      </w:ins>
      <w:ins w:id="228" w:author="Msy" w:date="2018-03-20T13:31:00Z">
        <w:r w:rsidR="007B5DAC">
          <w:rPr>
            <w:bCs/>
            <w:iCs/>
            <w:lang w:val="en-GB"/>
          </w:rPr>
          <w:t>s</w:t>
        </w:r>
      </w:ins>
      <w:ins w:id="229" w:author="Msy" w:date="2018-03-20T14:46:00Z">
        <w:r w:rsidR="00FA092D">
          <w:rPr>
            <w:bCs/>
            <w:iCs/>
            <w:lang w:val="en-GB"/>
          </w:rPr>
          <w:t>, while</w:t>
        </w:r>
      </w:ins>
      <w:ins w:id="230" w:author="Msy" w:date="2018-03-20T13:31:00Z">
        <w:r w:rsidR="007B5DAC">
          <w:rPr>
            <w:bCs/>
            <w:iCs/>
            <w:lang w:val="en-GB"/>
          </w:rPr>
          <w:t xml:space="preserve"> </w:t>
        </w:r>
      </w:ins>
      <w:ins w:id="231" w:author="Msy" w:date="2018-03-20T13:39:00Z">
        <w:r w:rsidR="00F476CD">
          <w:rPr>
            <w:bCs/>
            <w:iCs/>
            <w:lang w:val="en-GB"/>
          </w:rPr>
          <w:t xml:space="preserve">the </w:t>
        </w:r>
      </w:ins>
      <w:ins w:id="232" w:author="Msy" w:date="2018-03-20T13:41:00Z">
        <w:r w:rsidR="00F476CD">
          <w:rPr>
            <w:bCs/>
            <w:iCs/>
            <w:lang w:val="en-GB"/>
          </w:rPr>
          <w:t xml:space="preserve">transmission </w:t>
        </w:r>
      </w:ins>
      <w:ins w:id="233" w:author="Msy" w:date="2018-03-20T13:42:00Z">
        <w:r w:rsidR="00F476CD">
          <w:rPr>
            <w:bCs/>
            <w:iCs/>
            <w:lang w:val="en-GB"/>
          </w:rPr>
          <w:t xml:space="preserve">to PC is via a gigabit Ethernet cable, </w:t>
        </w:r>
      </w:ins>
      <w:ins w:id="234" w:author="Msy" w:date="2018-03-20T14:46:00Z">
        <w:r w:rsidR="00FA092D">
          <w:rPr>
            <w:bCs/>
            <w:iCs/>
            <w:lang w:val="en-GB"/>
          </w:rPr>
          <w:t xml:space="preserve">so </w:t>
        </w:r>
      </w:ins>
      <w:ins w:id="235" w:author="Msy" w:date="2018-03-20T13:42:00Z">
        <w:r w:rsidR="00F476CD">
          <w:rPr>
            <w:bCs/>
            <w:iCs/>
            <w:lang w:val="en-GB"/>
          </w:rPr>
          <w:t xml:space="preserve">one DCM has </w:t>
        </w:r>
      </w:ins>
      <w:ins w:id="236" w:author="Msy" w:date="2018-03-20T13:44:00Z">
        <w:r w:rsidR="00F476CD">
          <w:rPr>
            <w:bCs/>
            <w:iCs/>
            <w:lang w:val="en-GB"/>
          </w:rPr>
          <w:t>potential to support dozens of</w:t>
        </w:r>
      </w:ins>
      <w:ins w:id="237" w:author="Msy" w:date="2018-03-20T13:46:00Z">
        <w:r w:rsidR="00F476CD">
          <w:rPr>
            <w:bCs/>
            <w:iCs/>
            <w:lang w:val="en-GB"/>
          </w:rPr>
          <w:t xml:space="preserve"> DIF</w:t>
        </w:r>
      </w:ins>
      <w:ins w:id="238" w:author="Msy" w:date="2018-03-20T13:49:00Z">
        <w:r w:rsidR="007C103D">
          <w:rPr>
            <w:bCs/>
            <w:iCs/>
            <w:lang w:val="en-GB"/>
          </w:rPr>
          <w:t>s</w:t>
        </w:r>
      </w:ins>
      <w:ins w:id="239" w:author="Msy" w:date="2018-03-20T13:46:00Z">
        <w:r w:rsidR="00F476CD">
          <w:rPr>
            <w:bCs/>
            <w:iCs/>
            <w:lang w:val="en-GB"/>
          </w:rPr>
          <w:t xml:space="preserve"> by increasing the number of </w:t>
        </w:r>
      </w:ins>
      <w:ins w:id="240" w:author="Msy" w:date="2018-03-20T13:47:00Z">
        <w:r w:rsidR="000B2CE1">
          <w:rPr>
            <w:bCs/>
            <w:iCs/>
            <w:lang w:val="en-GB"/>
          </w:rPr>
          <w:t>SFPs, without changing the interface protocol</w:t>
        </w:r>
      </w:ins>
      <w:ins w:id="241" w:author="Msy" w:date="2018-03-20T13:48:00Z">
        <w:r w:rsidR="000B2CE1">
          <w:rPr>
            <w:bCs/>
            <w:iCs/>
            <w:lang w:val="en-GB"/>
          </w:rPr>
          <w:t>.</w:t>
        </w:r>
      </w:ins>
    </w:p>
    <w:p w14:paraId="1C072366" w14:textId="77777777" w:rsidR="004C097D" w:rsidRPr="003C42A6" w:rsidRDefault="004C097D" w:rsidP="004C097D">
      <w:pPr>
        <w:pStyle w:val="afb"/>
        <w:ind w:firstLineChars="0"/>
        <w:rPr>
          <w:rFonts w:ascii="Times New Roman" w:hAnsi="Times New Roman"/>
          <w:sz w:val="24"/>
        </w:rPr>
      </w:pPr>
    </w:p>
    <w:p w14:paraId="58E5D433" w14:textId="4FAD71D8" w:rsidR="004C097D" w:rsidRPr="003C42A6" w:rsidRDefault="009A1C8E" w:rsidP="004C097D">
      <w:pPr>
        <w:pStyle w:val="section"/>
        <w:rPr>
          <w:lang w:val="en-GB"/>
        </w:rPr>
      </w:pPr>
      <w:bookmarkStart w:id="242" w:name="_Toc509340726"/>
      <w:r w:rsidRPr="003C42A6">
        <w:rPr>
          <w:lang w:val="en-GB"/>
        </w:rPr>
        <w:t>Characterization</w:t>
      </w:r>
      <w:bookmarkEnd w:id="242"/>
    </w:p>
    <w:p w14:paraId="040A81B2" w14:textId="3E2D8801" w:rsidR="004C097D" w:rsidRPr="003C42A6" w:rsidRDefault="00170AB1" w:rsidP="00E96369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We have carried out a number of characterizations to assess the performance of </w:t>
      </w:r>
      <w:ins w:id="243" w:author="Msy" w:date="2018-03-19T14:56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the </w:t>
        </w:r>
      </w:ins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readout system</w:t>
      </w:r>
      <w:r w:rsidR="001430E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B3591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results of b</w:t>
      </w:r>
      <w:r w:rsidR="001430E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aseline noise and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calibration of</w:t>
      </w:r>
      <w:r w:rsidR="00414F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SKIROC2, trigger efficiency,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test</w:t>
      </w:r>
      <w:r w:rsidR="00414F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cosmic test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4778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are presented and discussed below</w:t>
      </w:r>
      <w:r w:rsidR="004C097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</w:p>
    <w:p w14:paraId="221E42FD" w14:textId="77777777" w:rsidR="00E44478" w:rsidRPr="003C42A6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44" w:name="_Toc509340727"/>
      <w:r w:rsidRPr="003C42A6">
        <w:rPr>
          <w:rFonts w:hint="eastAsia"/>
          <w:bCs/>
          <w:iCs/>
          <w:lang w:val="en-GB" w:eastAsia="zh-CN"/>
        </w:rPr>
        <w:t>Baseline and noise</w:t>
      </w:r>
      <w:bookmarkEnd w:id="244"/>
    </w:p>
    <w:p w14:paraId="7DFC95A9" w14:textId="3DA63AC9" w:rsidR="00BA054E" w:rsidRPr="003C42A6" w:rsidRDefault="00883723" w:rsidP="004F44F9">
      <w:pPr>
        <w:pStyle w:val="afb"/>
        <w:keepNext/>
        <w:ind w:firstLineChars="0" w:firstLine="0"/>
        <w:jc w:val="center"/>
      </w:pPr>
      <w:ins w:id="245" w:author="Msy" w:date="2018-03-20T23:23:00Z">
        <w:r>
          <w:rPr>
            <w:noProof/>
          </w:rPr>
          <w:drawing>
            <wp:inline distT="0" distB="0" distL="0" distR="0" wp14:anchorId="35091E33" wp14:editId="25AA0917">
              <wp:extent cx="5041127" cy="1856041"/>
              <wp:effectExtent l="0" t="0" r="7620" b="0"/>
              <wp:docPr id="5" name="图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63626" cy="1864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3C42A6" w:rsidDel="00883723">
          <w:t xml:space="preserve"> </w:t>
        </w:r>
      </w:ins>
      <w:del w:id="246" w:author="Msy" w:date="2018-03-20T23:23:00Z">
        <w:r w:rsidR="00A662B2" w:rsidRPr="003C42A6" w:rsidDel="00883723">
          <w:object w:dxaOrig="19147" w:dyaOrig="6495" w14:anchorId="5D35CF29">
            <v:shape id="_x0000_i1032" type="#_x0000_t75" style="width:389.55pt;height:131.65pt" o:ole="">
              <v:imagedata r:id="rId25" o:title=""/>
            </v:shape>
            <o:OLEObject Type="Embed" ProgID="Visio.Drawing.15" ShapeID="_x0000_i1032" DrawAspect="Content" ObjectID="_1583165544" r:id="rId26"/>
          </w:object>
        </w:r>
      </w:del>
    </w:p>
    <w:p w14:paraId="5E06659C" w14:textId="2F4D0637" w:rsidR="00BA054E" w:rsidRPr="003C42A6" w:rsidRDefault="00BA054E" w:rsidP="004F44F9">
      <w:pPr>
        <w:pStyle w:val="a7"/>
        <w:jc w:val="center"/>
      </w:pPr>
      <w:r w:rsidRPr="003C42A6">
        <w:t xml:space="preserve">Figure </w:t>
      </w:r>
      <w:fldSimple w:instr=" SEQ Figure \* ARABIC ">
        <w:r w:rsidR="0083027E">
          <w:rPr>
            <w:noProof/>
          </w:rPr>
          <w:t>8</w:t>
        </w:r>
      </w:fldSimple>
      <w:r w:rsidRPr="003C42A6">
        <w:t xml:space="preserve">. </w:t>
      </w:r>
      <w:r w:rsidR="00AA7B64" w:rsidRPr="003C42A6">
        <w:t>The b</w:t>
      </w:r>
      <w:r w:rsidRPr="003C42A6">
        <w:t>aseline and noise</w:t>
      </w:r>
      <w:r w:rsidR="0039480E" w:rsidRPr="003C42A6">
        <w:t xml:space="preserve"> distribution</w:t>
      </w:r>
      <w:r w:rsidRPr="003C42A6">
        <w:t xml:space="preserve"> of all 64 channels</w:t>
      </w:r>
    </w:p>
    <w:p w14:paraId="412233BE" w14:textId="22B0F7ED" w:rsidR="00E96369" w:rsidRPr="003C42A6" w:rsidRDefault="00053D31" w:rsidP="00277526">
      <w:pPr>
        <w:pStyle w:val="afb"/>
        <w:ind w:firstLineChars="0" w:firstLine="0"/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eastAsia="ru-RU"/>
        </w:rPr>
        <w:t>In order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 </w:t>
      </w:r>
      <w:r w:rsidR="00B54F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evaluate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noise level of</w:t>
      </w:r>
      <w:r w:rsidR="00E851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electronic system, the external trigger</w:t>
      </w:r>
      <w:r w:rsidR="006C72C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function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SKIROC2 was used to get the pedestal of the system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without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detectors.</w:t>
      </w:r>
      <w:r w:rsidR="008574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DIF generated triggers in a fixed time interval</w:t>
      </w:r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(10 </w:t>
      </w:r>
      <w:proofErr w:type="spellStart"/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ms</w:t>
      </w:r>
      <w:proofErr w:type="spellEnd"/>
      <w:r w:rsidR="000465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</w:t>
      </w:r>
      <w:r w:rsidR="0085748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FEB, controlling</w:t>
      </w:r>
      <w:r w:rsidR="002E106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acquisition of </w:t>
      </w:r>
      <w:ins w:id="247" w:author="Msy" w:date="2018-03-19T14:58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the </w:t>
        </w:r>
      </w:ins>
      <w:r w:rsidR="002E106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baseline.</w:t>
      </w:r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time required by </w:t>
      </w:r>
      <w:ins w:id="248" w:author="Msy" w:date="2018-03-19T14:59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the </w:t>
        </w:r>
      </w:ins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SKIROC2 </w:t>
      </w:r>
      <w:ins w:id="249" w:author="Msy" w:date="2018-03-19T14:59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chip </w:t>
        </w:r>
      </w:ins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for conversion phase and readout phase is 4 </w:t>
      </w:r>
      <w:proofErr w:type="spellStart"/>
      <w:proofErr w:type="gramStart"/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ms</w:t>
      </w:r>
      <w:proofErr w:type="gramEnd"/>
      <w:r w:rsidR="00BB528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proofErr w:type="spellEnd"/>
      <w:r w:rsidR="00441FE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del w:id="250" w:author="Msy" w:date="2018-03-19T14:59:00Z">
        <w:r w:rsidR="00441FE7" w:rsidRPr="003C42A6" w:rsidDel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SKIROC2 </w:delText>
        </w:r>
      </w:del>
      <w:ins w:id="251" w:author="Msy" w:date="2018-03-19T14:59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The chip</w:t>
        </w:r>
        <w:r w:rsidR="0043479B" w:rsidRPr="003C42A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="00441FE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held the baselines of all 64 channels and converted them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digital</w:t>
      </w:r>
      <w:r w:rsidR="009527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signal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when trigger</w:t>
      </w:r>
      <w:r w:rsidR="009527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ed</w:t>
      </w:r>
      <w:r w:rsidR="00115F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8 show</w:t>
      </w:r>
      <w:r w:rsidR="0013215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="00B34A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average of baselines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B34A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sigma of noise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8337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from all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channels.</w:t>
      </w:r>
      <w:r w:rsidR="00811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It </w:t>
      </w:r>
      <w:ins w:id="252" w:author="Msy" w:date="2018-03-19T15:00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is </w:t>
        </w:r>
      </w:ins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worth nothing that</w:t>
      </w:r>
      <w:r w:rsidR="00811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not all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channels exhibited </w:t>
      </w:r>
      <w:r w:rsidR="001D181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excellent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baseline and noise results, but most channels</w:t>
      </w:r>
      <w:r w:rsidR="00C71D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demonstrated </w:t>
      </w:r>
      <w:del w:id="253" w:author="Msy" w:date="2018-03-19T15:00:00Z">
        <w:r w:rsidR="00C71DEF" w:rsidRPr="003C42A6" w:rsidDel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the</w:delText>
        </w:r>
        <w:r w:rsidR="00E96369" w:rsidRPr="003C42A6" w:rsidDel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</w:delText>
        </w:r>
      </w:del>
      <w:ins w:id="254" w:author="Msy" w:date="2018-03-19T15:00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a</w:t>
        </w:r>
        <w:r w:rsidR="0043479B" w:rsidRPr="003C42A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noise </w:t>
      </w:r>
      <w:r w:rsidR="00C71D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level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lower than 0.2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equivalent input charge. </w:t>
      </w:r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maximum </w:t>
      </w:r>
      <w:r w:rsidR="006B6C3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noise level </w:t>
      </w:r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was less than 0.4 </w:t>
      </w:r>
      <w:proofErr w:type="spellStart"/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2E664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9228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As mentioned earlier, </w:t>
      </w:r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S5980’s MIP signal was about 7.5 </w:t>
      </w:r>
      <w:proofErr w:type="spellStart"/>
      <w:r w:rsidR="00995C6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B9228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obtained</w:t>
      </w:r>
      <w:r w:rsidR="000D1A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noise level </w:t>
      </w:r>
      <w:r w:rsidR="00B20A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satisfies</w:t>
      </w:r>
      <w:r w:rsidR="000D1A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requirements. </w:t>
      </w:r>
    </w:p>
    <w:p w14:paraId="5827CBED" w14:textId="77777777" w:rsidR="00E44478" w:rsidRPr="003C42A6" w:rsidRDefault="00E44478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55" w:name="_Toc509340728"/>
      <w:r w:rsidRPr="003C42A6">
        <w:rPr>
          <w:rFonts w:hint="eastAsia"/>
          <w:bCs/>
          <w:iCs/>
          <w:lang w:val="en-GB" w:eastAsia="zh-CN"/>
        </w:rPr>
        <w:t>Calibration</w:t>
      </w:r>
      <w:bookmarkEnd w:id="255"/>
    </w:p>
    <w:p w14:paraId="09C71D04" w14:textId="459F6346" w:rsidR="00BA054E" w:rsidRPr="003C42A6" w:rsidRDefault="00883723" w:rsidP="004F44F9">
      <w:pPr>
        <w:pStyle w:val="afb"/>
        <w:keepNext/>
        <w:ind w:leftChars="20" w:left="40" w:firstLineChars="0" w:firstLine="0"/>
        <w:jc w:val="center"/>
      </w:pPr>
      <w:del w:id="256" w:author="Msy" w:date="2018-03-20T23:28:00Z">
        <w:r w:rsidRPr="003C42A6" w:rsidDel="007828E5">
          <w:object w:dxaOrig="19073" w:dyaOrig="6803" w14:anchorId="23D2CC43">
            <v:shape id="_x0000_i1033" type="#_x0000_t75" style="width:367pt;height:129.5pt" o:ole="">
              <v:imagedata r:id="rId27" o:title=""/>
            </v:shape>
            <o:OLEObject Type="Embed" ProgID="Visio.Drawing.15" ShapeID="_x0000_i1033" DrawAspect="Content" ObjectID="_1583165545" r:id="rId28"/>
          </w:object>
        </w:r>
      </w:del>
      <w:ins w:id="257" w:author="Msy" w:date="2018-03-20T23:28:00Z">
        <w:r w:rsidR="007828E5">
          <w:rPr>
            <w:noProof/>
          </w:rPr>
          <w:drawing>
            <wp:inline distT="0" distB="0" distL="0" distR="0" wp14:anchorId="0EEA1793" wp14:editId="075AE6FC">
              <wp:extent cx="4277802" cy="1524551"/>
              <wp:effectExtent l="0" t="0" r="0" b="0"/>
              <wp:docPr id="9" name="图片 9" descr="E:\Work_File\Papers\Prototype of ECAL\Fig9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4" descr="E:\Work_File\Papers\Prototype of ECAL\Fig9.jpg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94531" cy="153051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6B0D4BB" w14:textId="77777777" w:rsidR="00E96369" w:rsidRPr="003C42A6" w:rsidRDefault="00BA054E" w:rsidP="004F44F9">
      <w:pPr>
        <w:pStyle w:val="a7"/>
        <w:jc w:val="center"/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9</w:t>
        </w:r>
      </w:fldSimple>
      <w:r w:rsidRPr="003C42A6">
        <w:t>. The linear fit results of two gain modes of SKIROC2</w:t>
      </w:r>
    </w:p>
    <w:p w14:paraId="32C89C7E" w14:textId="4B74797A" w:rsidR="00E96369" w:rsidRPr="003C42A6" w:rsidRDefault="001116B3" w:rsidP="00277526">
      <w:pPr>
        <w:pStyle w:val="afb"/>
        <w:ind w:firstLineChars="0" w:firstLine="0"/>
        <w:rPr>
          <w:lang w:val="en-GB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eastAsia="ru-RU"/>
        </w:rPr>
        <w:lastRenderedPageBreak/>
        <w:t>The calibration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 was carried out</w:t>
      </w:r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obtain the linearity and dynamic range of </w:t>
      </w:r>
      <w:ins w:id="258" w:author="Msy" w:date="2018-03-19T15:02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the </w:t>
        </w:r>
      </w:ins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ins w:id="259" w:author="Msy" w:date="2018-03-19T15:02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chip</w:t>
        </w:r>
      </w:ins>
      <w:r w:rsidR="00E130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8B42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 t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aking </w:t>
      </w:r>
      <w:del w:id="260" w:author="Msy" w:date="2018-03-19T15:03:00Z">
        <w:r w:rsidR="005432AE" w:rsidRPr="003C42A6" w:rsidDel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advantaging </w:delText>
        </w:r>
      </w:del>
      <w:ins w:id="261" w:author="Msy" w:date="2018-03-19T15:03:00Z">
        <w:r w:rsidR="0043479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advantage</w:t>
        </w:r>
        <w:r w:rsidR="0043479B" w:rsidRPr="003C42A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of the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SKIROC2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’s 3</w:t>
      </w:r>
      <w:r w:rsidR="002F2D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pF</w:t>
      </w:r>
      <w:r w:rsidR="002F2D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calibration capacitors on each channel, 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self</w:t>
      </w:r>
      <w:r w:rsidR="0086655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r w:rsidR="005432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calibration </w:t>
      </w:r>
      <w:r w:rsidR="008B42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 conducted by the procedure mentioned below. A wave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form generator with attenuator was used to generate step pulses with different amplitudes. When the step pulses were applied to </w:t>
      </w:r>
      <w:r w:rsidR="0059649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on-chip capacitor, a certain amount of charge, which covered the full range, was injected into every channel of SKIROC2 from </w:t>
      </w:r>
      <w:ins w:id="262" w:author="Msy" w:date="2018-03-19T15:03:00Z">
        <w:r w:rsidR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the </w:t>
        </w:r>
      </w:ins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test pulse input for performance </w:t>
      </w:r>
      <w:r w:rsidR="0059649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D3132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SKIROC2 </w:t>
      </w:r>
      <w:ins w:id="263" w:author="Msy" w:date="2018-03-19T15:04:00Z">
        <w:r w:rsidR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chip has</w:t>
        </w:r>
      </w:ins>
      <w:del w:id="264" w:author="Msy" w:date="2018-03-19T15:04:00Z">
        <w:r w:rsidR="00E96369" w:rsidRPr="003C42A6" w:rsidDel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had</w:delText>
        </w:r>
      </w:del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many operation modes by tuning the</w:t>
      </w:r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B83D5D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array. The measurement </w:t>
      </w:r>
      <w:r w:rsidR="002A130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 carried out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with the highest gain mode (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400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) and lowest gain mode (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vertAlign w:val="subscript"/>
          <w:lang w:val="en-GB" w:eastAsia="ru-RU"/>
        </w:rPr>
        <w:t>f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302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=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 pF). The </w:t>
      </w:r>
      <w:r w:rsidR="00E6417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gain uniformity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between different channels was </w:t>
      </w:r>
      <w:r w:rsidR="0006435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better than 5%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typical linear curves of output </w:t>
      </w:r>
      <w:r w:rsidR="00DA542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ADC</w:t>
      </w:r>
      <w:r w:rsidR="00740DB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versus input charge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 two modes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206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shown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9. </w:t>
      </w:r>
      <w:r w:rsidR="00B561A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 9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</w:t>
      </w:r>
      <w:r w:rsidR="00B561A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that the linear range of the highest gain mode and the lowest gain mode were 50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3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pC</w:t>
      </w:r>
      <w:proofErr w:type="spellEnd"/>
      <w:r w:rsidR="00FA46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respectively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The</w:t>
      </w:r>
      <w:r w:rsidR="004828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</w:t>
      </w:r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ntegral </w:t>
      </w:r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n</w:t>
      </w:r>
      <w:r w:rsidR="0048288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-</w:t>
      </w:r>
      <w:proofErr w:type="spellStart"/>
      <w:r w:rsidR="00C9123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</w:t>
      </w:r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inearities</w:t>
      </w:r>
      <w:proofErr w:type="spellEnd"/>
      <w:r w:rsidR="00092D5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(INL) of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both modes </w:t>
      </w:r>
      <w:r w:rsidR="00030E1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reached</w:t>
      </w:r>
      <w:r w:rsidR="005C46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up to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0.2%.</w:t>
      </w:r>
    </w:p>
    <w:p w14:paraId="55285601" w14:textId="34F6A641" w:rsidR="00E44478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65" w:name="_Toc509340729"/>
      <w:r w:rsidRPr="003C42A6">
        <w:rPr>
          <w:rFonts w:hint="eastAsia"/>
          <w:bCs/>
          <w:iCs/>
          <w:lang w:val="en-GB" w:eastAsia="zh-CN"/>
        </w:rPr>
        <w:t>Trigger efficiency</w:t>
      </w:r>
      <w:bookmarkEnd w:id="265"/>
      <w:r w:rsidR="00161480" w:rsidRPr="003C42A6">
        <w:rPr>
          <w:bCs/>
          <w:iCs/>
          <w:lang w:val="en-GB" w:eastAsia="zh-CN"/>
        </w:rPr>
        <w:t xml:space="preserve">       </w:t>
      </w:r>
    </w:p>
    <w:p w14:paraId="0778421A" w14:textId="5EFF13E2" w:rsidR="00BA054E" w:rsidRPr="003C42A6" w:rsidRDefault="00F81F14" w:rsidP="004F44F9">
      <w:pPr>
        <w:pStyle w:val="afb"/>
        <w:keepNext/>
        <w:ind w:leftChars="20" w:left="40" w:firstLineChars="0" w:firstLine="0"/>
        <w:jc w:val="center"/>
      </w:pPr>
      <w:r w:rsidRPr="003C42A6">
        <w:rPr>
          <w:rFonts w:ascii="Times New Roman" w:hAnsi="Times New Roman"/>
          <w:noProof/>
          <w:sz w:val="24"/>
        </w:rPr>
        <w:drawing>
          <wp:inline distT="0" distB="0" distL="0" distR="0" wp14:anchorId="27D5E0F2" wp14:editId="35F57604">
            <wp:extent cx="3077570" cy="18919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03" cy="190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9BD7" w14:textId="780A7DEA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10</w:t>
        </w:r>
      </w:fldSimple>
      <w:r w:rsidRPr="003C42A6">
        <w:t xml:space="preserve">. The </w:t>
      </w:r>
      <w:del w:id="266" w:author="Msy" w:date="2018-03-19T15:05:00Z">
        <w:r w:rsidRPr="003C42A6" w:rsidDel="005B12F7">
          <w:delText xml:space="preserve">S-curve of </w:delText>
        </w:r>
        <w:r w:rsidR="00916080" w:rsidRPr="003C42A6" w:rsidDel="005B12F7">
          <w:delText>2</w:delText>
        </w:r>
        <w:r w:rsidRPr="003C42A6" w:rsidDel="005B12F7">
          <w:delText xml:space="preserve"> channels when input is 2 fC</w:delText>
        </w:r>
      </w:del>
      <w:ins w:id="267" w:author="Msy" w:date="2018-03-19T15:05:00Z">
        <w:r w:rsidR="005B12F7">
          <w:t xml:space="preserve">trigger efficiency for two channels as a function of threshold setting for an input charge of </w:t>
        </w:r>
      </w:ins>
      <w:ins w:id="268" w:author="Msy" w:date="2018-03-20T16:07:00Z">
        <w:r w:rsidR="003F6350">
          <w:t>1 MIP</w:t>
        </w:r>
      </w:ins>
    </w:p>
    <w:p w14:paraId="4C7B5D29" w14:textId="7D8D996B" w:rsidR="00E96369" w:rsidRPr="003C42A6" w:rsidRDefault="005C3BD8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rigger efficiency was obtained </w:t>
      </w:r>
      <w:del w:id="269" w:author="Msy" w:date="2018-03-19T15:06:00Z">
        <w:r w:rsidR="00E96369" w:rsidRPr="003C42A6" w:rsidDel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via </w:delText>
        </w:r>
      </w:del>
      <w:ins w:id="270" w:author="Msy" w:date="2018-03-19T15:06:00Z">
        <w:r w:rsidR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from</w:t>
        </w:r>
        <w:r w:rsidR="005B12F7" w:rsidRPr="003C42A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del w:id="271" w:author="Msy" w:date="2018-03-19T15:06:00Z">
        <w:r w:rsidR="00E96369" w:rsidRPr="003C42A6" w:rsidDel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the</w:delText>
        </w:r>
      </w:del>
      <w:ins w:id="272" w:author="Msy" w:date="2018-03-19T15:06:00Z">
        <w:r w:rsidR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an</w:t>
        </w:r>
      </w:ins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“S-curve”</w:t>
      </w:r>
      <w:r w:rsidR="00EC0F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del w:id="273" w:author="Msy" w:date="2018-03-19T15:07:00Z">
        <w:r w:rsidR="00EC0F01" w:rsidRPr="003C42A6" w:rsidDel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and</w:delText>
        </w:r>
        <w:r w:rsidR="00E96369" w:rsidRPr="003C42A6" w:rsidDel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</w:delText>
        </w:r>
      </w:del>
      <w:ins w:id="274" w:author="Msy" w:date="2018-03-19T15:07:00Z">
        <w:r w:rsidR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as</w:t>
        </w:r>
        <w:r w:rsidR="005B12F7" w:rsidRPr="003C42A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="00EC0F0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presented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10.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trigger threshold was set by two </w:t>
      </w:r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igital-to-</w:t>
      </w:r>
      <w:proofErr w:type="spellStart"/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analog</w:t>
      </w:r>
      <w:proofErr w:type="spellEnd"/>
      <w:r w:rsidR="00774DF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conversion (DAC) settings;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 global threshold with a 10-bit DAC and channel by ch</w:t>
      </w:r>
      <w:r w:rsidR="00D21CD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annel adjustment with </w:t>
      </w:r>
      <w:ins w:id="275" w:author="Msy" w:date="2018-03-19T15:07:00Z">
        <w:r w:rsidR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a </w:t>
        </w:r>
      </w:ins>
      <w:r w:rsidR="00D21CD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4-bit DAC</w:t>
      </w:r>
      <w:r w:rsidR="000C10A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measure the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trigger efficiency,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0657F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fixed amount of charge was introduced from the test pulse input. 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 the fast shaper pulse </w:t>
      </w:r>
      <w:del w:id="276" w:author="Msy" w:date="2018-03-19T15:07:00Z">
        <w:r w:rsidR="00E96369" w:rsidRPr="003C42A6" w:rsidDel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exceeded </w:delText>
        </w:r>
      </w:del>
      <w:ins w:id="277" w:author="Msy" w:date="2018-03-19T15:07:00Z">
        <w:r w:rsidR="005B12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exceeds</w:t>
        </w:r>
        <w:r w:rsidR="005B12F7" w:rsidRPr="003C42A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threshold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="009C6C3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del w:id="278" w:author="Msy" w:date="2018-03-19T15:17:00Z">
        <w:r w:rsidR="009C6C3E" w:rsidRPr="003C42A6" w:rsidDel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would</w:delText>
        </w:r>
        <w:r w:rsidR="00147596" w:rsidRPr="003C42A6" w:rsidDel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output</w:delText>
        </w:r>
      </w:del>
      <w:ins w:id="279" w:author="Msy" w:date="2018-03-19T15:17:00Z">
        <w:r w:rsidR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chip generates a</w:t>
        </w:r>
      </w:ins>
      <w:r w:rsidR="0014759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trigger signal</w:t>
      </w:r>
      <w:r w:rsidR="008552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counting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S-curve was obtained </w:t>
      </w:r>
      <w:r w:rsidR="004651B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varying the trigger threshold</w:t>
      </w:r>
      <w:r w:rsidR="006277B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10-bit</w:t>
      </w:r>
      <w:r w:rsidR="009A59D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DAC</w:t>
      </w:r>
      <w:r w:rsidR="00DE505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recording the efficiency at each DAC code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The curve was fitted by a complementary error function, </w:t>
      </w:r>
      <w:del w:id="280" w:author="Msy" w:date="2018-03-19T15:18:00Z">
        <w:r w:rsidR="00417F30" w:rsidRPr="003C42A6" w:rsidDel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where</w:delText>
        </w:r>
        <w:r w:rsidR="00E96369" w:rsidRPr="003C42A6" w:rsidDel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</w:delText>
        </w:r>
      </w:del>
      <w:ins w:id="281" w:author="Msy" w:date="2018-03-19T15:18:00Z">
        <w:r w:rsidR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the</w:t>
        </w:r>
        <w:r w:rsidR="00BE7C4C" w:rsidRPr="003C42A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="00E2579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centre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value </w:t>
      </w:r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corresponds to the </w:t>
      </w:r>
      <w:del w:id="282" w:author="Msy" w:date="2018-03-19T15:20:00Z">
        <w:r w:rsidR="00417F30" w:rsidRPr="003C42A6" w:rsidDel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threshold on the charge</w:delText>
        </w:r>
      </w:del>
      <w:ins w:id="283" w:author="Msy" w:date="2018-03-19T15:20:00Z">
        <w:r w:rsidR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charge threshold</w:t>
        </w:r>
      </w:ins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sigma </w:t>
      </w:r>
      <w:ins w:id="284" w:author="Msy" w:date="2018-03-19T15:20:00Z">
        <w:r w:rsidR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parameter </w:t>
        </w:r>
      </w:ins>
      <w:r w:rsidR="00417F30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represents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</w:t>
      </w:r>
      <w:del w:id="285" w:author="Msy" w:date="2018-03-19T15:20:00Z">
        <w:r w:rsidR="00E96369" w:rsidRPr="003C42A6" w:rsidDel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noise power</w:delText>
        </w:r>
      </w:del>
      <w:ins w:id="286" w:author="Msy" w:date="2018-03-19T15:20:00Z">
        <w:r w:rsidR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noise-induced width</w:t>
        </w:r>
      </w:ins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ins w:id="287" w:author="Msy" w:date="2018-03-20T16:15:00Z"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The results of the curve is closed to</w:t>
        </w:r>
      </w:ins>
      <w:ins w:id="288" w:author="Msy" w:date="2018-03-20T16:18:00Z"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the previous work finished by </w:t>
        </w:r>
      </w:ins>
      <w:ins w:id="289" w:author="Msy" w:date="2018-03-20T16:19:00Z"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T. </w:t>
        </w:r>
        <w:proofErr w:type="spellStart"/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Suehara</w:t>
        </w:r>
      </w:ins>
      <w:proofErr w:type="spellEnd"/>
      <w:ins w:id="290" w:author="Msy" w:date="2018-03-20T16:20:00Z"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ins w:id="291" w:author="Msy" w:date="2018-03-20T16:23:00Z"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fldChar w:fldCharType="begin"/>
        </w:r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instrText xml:space="preserve"> REF _Ref509326315 \r \h </w:instrText>
        </w:r>
      </w:ins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3D1DF7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ins w:id="292" w:author="Msy" w:date="2018-03-20T20:24:00Z">
        <w:r w:rsidR="0083027E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[18]</w:t>
        </w:r>
      </w:ins>
      <w:del w:id="293" w:author="Msy" w:date="2018-03-20T19:51:00Z">
        <w:r w:rsidR="000429C0" w:rsidDel="00016479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[15]</w:delText>
        </w:r>
      </w:del>
      <w:ins w:id="294" w:author="Msy" w:date="2018-03-20T16:23:00Z"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fldChar w:fldCharType="end"/>
        </w:r>
      </w:ins>
      <w:ins w:id="295" w:author="Msy" w:date="2018-03-20T16:16:00Z"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.</w:t>
        </w:r>
      </w:ins>
      <w:ins w:id="296" w:author="Msy" w:date="2018-03-20T16:15:00Z">
        <w:r w:rsidR="003D1DF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="008A56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4-bit DAC adjustment for every channel should help to get a better threshold 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uniformity, b</w:t>
      </w:r>
      <w:r w:rsidR="002F32E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ut this function did not work properly in SKIROC2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due to a detected bug, which has been fixed in</w:t>
      </w:r>
      <w:ins w:id="297" w:author="Msy" w:date="2018-03-19T15:22:00Z">
        <w:r w:rsidR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a</w:t>
        </w:r>
      </w:ins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new</w:t>
      </w:r>
      <w:r w:rsidR="001832D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er</w:t>
      </w:r>
      <w:r w:rsidR="00CF36A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version of SKIROC2a</w:t>
      </w:r>
      <w:r w:rsidR="00B730D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</w:p>
    <w:p w14:paraId="33B1C257" w14:textId="77777777" w:rsidR="00E44478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298" w:name="_Toc509340730"/>
      <w:r w:rsidRPr="003C42A6">
        <w:rPr>
          <w:rFonts w:hint="eastAsia"/>
          <w:bCs/>
          <w:iCs/>
          <w:lang w:val="en-GB" w:eastAsia="zh-CN"/>
        </w:rPr>
        <w:lastRenderedPageBreak/>
        <w:t>X-ray test</w:t>
      </w:r>
      <w:bookmarkEnd w:id="298"/>
    </w:p>
    <w:p w14:paraId="45795248" w14:textId="51636875" w:rsidR="00BA054E" w:rsidRPr="003C42A6" w:rsidRDefault="0077513B" w:rsidP="004F44F9">
      <w:pPr>
        <w:pStyle w:val="afb"/>
        <w:keepNext/>
        <w:ind w:firstLineChars="0" w:firstLine="0"/>
        <w:jc w:val="center"/>
      </w:pPr>
      <w:r w:rsidRPr="003C42A6">
        <w:rPr>
          <w:rFonts w:ascii="Times New Roman" w:hAnsi="Times New Roman"/>
          <w:noProof/>
          <w:sz w:val="24"/>
        </w:rPr>
        <w:drawing>
          <wp:inline distT="0" distB="0" distL="0" distR="0" wp14:anchorId="7EC066F2" wp14:editId="330E947E">
            <wp:extent cx="3548988" cy="21824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729" cy="219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2A6">
        <w:rPr>
          <w:rFonts w:ascii="Times New Roman" w:hAnsi="Times New Roman"/>
          <w:noProof/>
          <w:sz w:val="24"/>
        </w:rPr>
        <w:t xml:space="preserve"> </w:t>
      </w:r>
    </w:p>
    <w:p w14:paraId="5A56635B" w14:textId="77777777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11</w:t>
        </w:r>
      </w:fldSimple>
      <w:r w:rsidRPr="003C42A6">
        <w:t xml:space="preserve">. The spectrum of X-ray of </w:t>
      </w:r>
      <w:r w:rsidRPr="003C42A6">
        <w:rPr>
          <w:vertAlign w:val="superscript"/>
        </w:rPr>
        <w:t>241</w:t>
      </w:r>
      <w:r w:rsidRPr="003C42A6">
        <w:t>Am</w:t>
      </w:r>
    </w:p>
    <w:p w14:paraId="7418709D" w14:textId="3176B6D5" w:rsidR="00E96369" w:rsidRPr="003C42A6" w:rsidRDefault="00054DAE" w:rsidP="00277526">
      <w:pPr>
        <w:pStyle w:val="afb"/>
        <w:ind w:leftChars="20" w:left="40" w:firstLineChars="0" w:firstLine="0"/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j</w:t>
      </w:r>
      <w:r w:rsidR="0072531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oint test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with</w:t>
      </w:r>
      <w:ins w:id="299" w:author="Msy" w:date="2018-03-19T15:22:00Z">
        <w:r w:rsidR="00BE7C4C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an</w:t>
        </w:r>
      </w:ins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source of 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vertAlign w:val="superscript"/>
          <w:lang w:val="en-GB" w:eastAsia="ru-RU"/>
        </w:rPr>
        <w:t>241</w:t>
      </w:r>
      <w:r w:rsidR="00166E8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Am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carried out</w:t>
      </w:r>
      <w:r w:rsidR="00970C7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A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bias voltage of 1</w:t>
      </w:r>
      <w:r w:rsidR="00E0023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V was applied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as the high voltage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5D6CD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on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silicon PIN detectors</w:t>
      </w:r>
      <w:r w:rsidR="0081528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S5980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 The outp</w:t>
      </w:r>
      <w:r w:rsidR="003F21D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signals were directly sent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to SKIROC2, which was set to work in highest gain mode. In </w:t>
      </w:r>
      <w:r w:rsidR="00DD38F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11, the spectrum of 59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keV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3441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X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-ray </w:t>
      </w:r>
      <w:r w:rsidR="0034414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is 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shown. </w:t>
      </w:r>
      <w:ins w:id="300" w:author="Msy" w:date="2018-03-21T10:59:00Z">
        <w:r w:rsidR="009274C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I</w:t>
        </w:r>
      </w:ins>
      <w:ins w:id="301" w:author="Msy" w:date="2018-03-21T11:00:00Z">
        <w:r w:rsidR="009274C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t can be observed that the shape is not standard Gaussian.</w:t>
        </w:r>
      </w:ins>
      <w:ins w:id="302" w:author="Msy" w:date="2018-03-21T11:01:00Z">
        <w:r w:rsidR="009274C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This is because there is a certain chance</w:t>
        </w:r>
      </w:ins>
      <w:ins w:id="303" w:author="Msy" w:date="2018-03-21T11:00:00Z">
        <w:r w:rsidR="009274C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ins w:id="304" w:author="Msy" w:date="2018-03-21T11:03:00Z">
        <w:r w:rsidR="009274C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that the </w:t>
        </w:r>
        <w:r w:rsidR="00633FF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photon</w:t>
        </w:r>
      </w:ins>
      <w:ins w:id="305" w:author="Msy" w:date="2018-03-21T11:08:00Z">
        <w:r w:rsidR="00633FF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has photoelectric effect before the depl</w:t>
        </w:r>
      </w:ins>
      <w:ins w:id="306" w:author="Msy" w:date="2018-03-21T11:09:00Z">
        <w:r w:rsidR="00633FF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etion layer and losses some energy</w:t>
        </w:r>
      </w:ins>
      <w:ins w:id="307" w:author="Msy" w:date="2018-03-21T11:03:00Z">
        <w:r w:rsidR="00633FF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. </w:t>
        </w:r>
      </w:ins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According to the calibration</w:t>
      </w:r>
      <w:r w:rsidR="006A345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results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, the equivalent input charge was 2.89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resolution was 13.</w:t>
      </w:r>
      <w:r w:rsidR="00D978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3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%</w:t>
      </w:r>
      <w:r w:rsidR="00F77BA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(in RMS)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1613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Cons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idering the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fact that the</w:t>
      </w:r>
      <w:del w:id="308" w:author="Msy" w:date="2018-03-19T15:31:00Z">
        <w:r w:rsidR="006A3458" w:rsidRPr="003C42A6" w:rsidDel="0016774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total</w:delText>
        </w:r>
      </w:del>
      <w:r w:rsidR="006A345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energy of</w:t>
      </w:r>
      <w:r w:rsidR="002F41E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ins w:id="309" w:author="Msy" w:date="2018-03-19T15:31:00Z">
        <w:r w:rsidR="0016774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photons </w:t>
        </w:r>
      </w:ins>
      <w:r w:rsidR="00C00CF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was</w:t>
      </w:r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59 </w:t>
      </w:r>
      <w:proofErr w:type="spellStart"/>
      <w:r w:rsidR="000239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k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eV</w:t>
      </w:r>
      <w:proofErr w:type="spellEnd"/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16139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charge of 2.89 </w:t>
      </w:r>
      <w:proofErr w:type="spellStart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indicated</w:t>
      </w:r>
      <w:r w:rsidR="002F6BE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18109 electron-hole pairs</w:t>
      </w:r>
      <w:r w:rsidR="00293B4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ionization energy of silicon</w:t>
      </w:r>
      <w:r w:rsidR="00CC36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PIN diode</w:t>
      </w:r>
      <w:r w:rsidR="00E9636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3.25 eV. It was lower than t</w:t>
      </w:r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theoretical value of 3.6 eV, which seems reasonable when </w:t>
      </w:r>
      <w:ins w:id="310" w:author="Msy" w:date="2018-03-19T15:31:00Z">
        <w:r w:rsidR="0016774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the </w:t>
        </w:r>
      </w:ins>
      <w:proofErr w:type="spellStart"/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Fano</w:t>
      </w:r>
      <w:proofErr w:type="spellEnd"/>
      <w:r w:rsidR="00FB173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factor is considered.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This test show</w:t>
      </w:r>
      <w:r w:rsidR="00187DF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 that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54A0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system had</w:t>
      </w:r>
      <w:r w:rsidR="00D07D5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enough resolution to identify</w:t>
      </w:r>
      <w:r w:rsidR="00C770B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small signals such as X-ray</w:t>
      </w:r>
      <w:r w:rsidR="0096756D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C770B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MIP</w:t>
      </w:r>
      <w:r w:rsidR="002770C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</w:p>
    <w:p w14:paraId="68A51CC9" w14:textId="03E5945B" w:rsidR="004C097D" w:rsidRPr="003C42A6" w:rsidRDefault="00E96369" w:rsidP="00E44478">
      <w:pPr>
        <w:pStyle w:val="Subsection"/>
        <w:ind w:left="578" w:hanging="578"/>
        <w:rPr>
          <w:bCs/>
          <w:iCs/>
          <w:lang w:val="en-GB" w:eastAsia="zh-CN"/>
        </w:rPr>
      </w:pPr>
      <w:bookmarkStart w:id="311" w:name="_Toc509340731"/>
      <w:r w:rsidRPr="003C42A6">
        <w:rPr>
          <w:rFonts w:hint="eastAsia"/>
          <w:bCs/>
          <w:iCs/>
          <w:lang w:val="en-GB" w:eastAsia="zh-CN"/>
        </w:rPr>
        <w:t>C</w:t>
      </w:r>
      <w:r w:rsidRPr="003C42A6">
        <w:rPr>
          <w:bCs/>
          <w:iCs/>
          <w:lang w:val="en-GB" w:eastAsia="zh-CN"/>
        </w:rPr>
        <w:t>osmic</w:t>
      </w:r>
      <w:r w:rsidR="00C1779E" w:rsidRPr="003C42A6">
        <w:rPr>
          <w:bCs/>
          <w:iCs/>
          <w:lang w:val="en-GB" w:eastAsia="zh-CN"/>
        </w:rPr>
        <w:t xml:space="preserve"> ray</w:t>
      </w:r>
      <w:r w:rsidRPr="003C42A6">
        <w:rPr>
          <w:bCs/>
          <w:iCs/>
          <w:lang w:val="en-GB" w:eastAsia="zh-CN"/>
        </w:rPr>
        <w:t xml:space="preserve"> test</w:t>
      </w:r>
      <w:bookmarkEnd w:id="311"/>
    </w:p>
    <w:p w14:paraId="214E3EA3" w14:textId="020FEDA7" w:rsidR="00BA054E" w:rsidRPr="003C42A6" w:rsidRDefault="00E54358" w:rsidP="004F44F9">
      <w:pPr>
        <w:pStyle w:val="afb"/>
        <w:keepNext/>
        <w:ind w:firstLineChars="0" w:firstLine="0"/>
        <w:jc w:val="center"/>
      </w:pPr>
      <w:r w:rsidRPr="003C42A6">
        <w:rPr>
          <w:noProof/>
        </w:rPr>
        <w:drawing>
          <wp:inline distT="0" distB="0" distL="0" distR="0" wp14:anchorId="76FD21C4" wp14:editId="5AF85659">
            <wp:extent cx="2811439" cy="2689778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3259" cy="27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B11B" w14:textId="1E83784D" w:rsidR="00E96369" w:rsidRPr="003C42A6" w:rsidRDefault="00BA054E" w:rsidP="004F44F9">
      <w:pPr>
        <w:pStyle w:val="a7"/>
        <w:jc w:val="center"/>
        <w:rPr>
          <w:sz w:val="24"/>
        </w:rPr>
      </w:pPr>
      <w:r w:rsidRPr="003C42A6">
        <w:t xml:space="preserve">Figure </w:t>
      </w:r>
      <w:fldSimple w:instr=" SEQ Figure \* ARABIC ">
        <w:r w:rsidR="008902F4" w:rsidRPr="003C42A6">
          <w:rPr>
            <w:noProof/>
          </w:rPr>
          <w:t>12</w:t>
        </w:r>
      </w:fldSimple>
      <w:r w:rsidRPr="003C42A6">
        <w:t xml:space="preserve">. </w:t>
      </w:r>
      <w:del w:id="312" w:author="Msy" w:date="2018-03-20T15:06:00Z">
        <w:r w:rsidRPr="003C42A6" w:rsidDel="00272681">
          <w:delText>The spectrum of cosmic ray</w:delText>
        </w:r>
      </w:del>
      <w:ins w:id="313" w:author="Msy" w:date="2018-03-20T15:06:00Z">
        <w:r w:rsidR="00272681">
          <w:t>The pedestal and MIP distribution</w:t>
        </w:r>
      </w:ins>
      <w:ins w:id="314" w:author="Msy" w:date="2018-03-20T15:08:00Z">
        <w:r w:rsidR="005A7B82">
          <w:t xml:space="preserve"> for one channel. The feedback capacitance is 0.4 pF</w:t>
        </w:r>
      </w:ins>
    </w:p>
    <w:p w14:paraId="295F99A6" w14:textId="725485E0" w:rsidR="00E96369" w:rsidRPr="003C42A6" w:rsidRDefault="00E96369" w:rsidP="00277526">
      <w:pPr>
        <w:pStyle w:val="afb"/>
        <w:ind w:firstLineChars="0" w:firstLine="0"/>
        <w:rPr>
          <w:bCs/>
          <w:iCs/>
          <w:lang w:val="en-GB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 simple</w:t>
      </w:r>
      <w:r w:rsidRPr="003C42A6">
        <w:rPr>
          <w:rFonts w:ascii="Times New Roman" w:hAnsi="Times New Roman" w:hint="eastAsia"/>
          <w:bCs/>
          <w:iCs/>
          <w:kern w:val="0"/>
          <w:sz w:val="22"/>
          <w:szCs w:val="20"/>
          <w:lang w:val="en-GB" w:eastAsia="ru-RU"/>
        </w:rPr>
        <w:t xml:space="preserve">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cosmic</w:t>
      </w:r>
      <w:ins w:id="315" w:author="Msy" w:date="2018-03-21T15:08:00Z">
        <w:r w:rsidR="00291301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ray</w:t>
        </w:r>
      </w:ins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test with one layer silicon PIN array was carried out.</w:t>
      </w:r>
      <w:r w:rsidR="00163A9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64 silicon PIN detectors of S5980 were installed to get </w:t>
      </w:r>
      <w:r w:rsidR="00E100B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cosmic </w:t>
      </w:r>
      <w:proofErr w:type="spellStart"/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muons</w:t>
      </w:r>
      <w:proofErr w:type="spellEnd"/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9F136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Figure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12 show</w:t>
      </w:r>
      <w:r w:rsidR="006A4FF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8C5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e first result obtained </w:t>
      </w:r>
      <w:r w:rsidR="008C514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lastRenderedPageBreak/>
        <w:t>with this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system.</w:t>
      </w:r>
      <w:ins w:id="316" w:author="Msy" w:date="2018-03-21T14:42:00Z">
        <w:r w:rsidR="003759B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The s</w:t>
        </w:r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hown </w:t>
        </w:r>
      </w:ins>
      <w:ins w:id="317" w:author="Msy" w:date="2018-03-21T15:15:00Z">
        <w:r w:rsidR="0019184E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two pulse </w:t>
        </w:r>
      </w:ins>
      <w:ins w:id="318" w:author="Msy" w:date="2018-03-21T14:42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distribution </w:t>
        </w:r>
      </w:ins>
      <w:ins w:id="319" w:author="Msy" w:date="2018-03-21T14:53:00Z">
        <w:r w:rsidR="0019184E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were</w:t>
        </w:r>
      </w:ins>
      <w:ins w:id="320" w:author="Msy" w:date="2018-03-21T14:42:00Z">
        <w:r w:rsidR="003759B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from a single channel.</w:t>
        </w:r>
      </w:ins>
      <w:ins w:id="321" w:author="Msy" w:date="2018-03-21T14:52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The SKIROC2</w:t>
        </w:r>
      </w:ins>
      <w:ins w:id="322" w:author="Msy" w:date="2018-03-21T14:53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’s trigger thre</w:t>
        </w:r>
      </w:ins>
      <w:ins w:id="323" w:author="Msy" w:date="2018-03-21T14:54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shold</w:t>
        </w:r>
      </w:ins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ins w:id="324" w:author="Msy" w:date="2018-03-21T14:52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was set</w:t>
        </w:r>
      </w:ins>
      <w:ins w:id="325" w:author="Msy" w:date="2018-03-21T14:55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at 0.5 MIP (</w:t>
        </w:r>
      </w:ins>
      <w:ins w:id="326" w:author="Msy" w:date="2018-03-21T14:56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with about 5</w:t>
        </w:r>
      </w:ins>
      <w:ins w:id="327" w:author="Msy" w:date="2018-03-21T14:57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  <w:r w:rsidR="00284BA2" w:rsidRP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  <w:rPrChange w:id="328" w:author="Msy" w:date="2018-03-21T14:57:00Z">
              <w:rPr>
                <w:rFonts w:ascii="rtxmi" w:hAnsi="rtxmi"/>
                <w:color w:val="000000"/>
                <w:kern w:val="0"/>
                <w:sz w:val="22"/>
                <w:lang w:val="ru-RU" w:eastAsia="ru-RU"/>
              </w:rPr>
            </w:rPrChange>
          </w:rPr>
          <w:t>σ</w:t>
        </w:r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separation of the noise</w:t>
        </w:r>
      </w:ins>
      <w:ins w:id="329" w:author="Msy" w:date="2018-03-21T14:55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)</w:t>
        </w:r>
      </w:ins>
      <w:ins w:id="330" w:author="Msy" w:date="2018-03-21T15:02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to get </w:t>
        </w:r>
      </w:ins>
      <w:ins w:id="331" w:author="Msy" w:date="2018-03-21T15:08:00Z">
        <w:r w:rsidR="00291301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signal from cosmic ray</w:t>
        </w:r>
      </w:ins>
      <w:ins w:id="332" w:author="Msy" w:date="2018-03-21T14:52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.</w:t>
        </w:r>
      </w:ins>
      <w:ins w:id="333" w:author="Msy" w:date="2018-03-21T14:59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In addition, there was a random ex</w:t>
        </w:r>
      </w:ins>
      <w:ins w:id="334" w:author="Msy" w:date="2018-03-21T15:00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ternal trigger to get the pedestal noise.</w:t>
        </w:r>
      </w:ins>
      <w:ins w:id="335" w:author="Msy" w:date="2018-03-21T14:52:00Z">
        <w:r w:rsidR="00284BA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Since there was no coincidence to filter the cosmic ray, the input angle had a </w:t>
      </w:r>
      <w:r w:rsidR="008348C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wide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distribution</w:t>
      </w:r>
      <w:r w:rsidR="00DF50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from 0</w:t>
      </w:r>
      <w:r w:rsidR="008C02F2" w:rsidRPr="003C42A6">
        <w:rPr>
          <w:rFonts w:ascii="Arial" w:hAnsi="Arial" w:cs="Arial"/>
          <w:sz w:val="20"/>
          <w:szCs w:val="20"/>
          <w:shd w:val="clear" w:color="auto" w:fill="FFFFFF"/>
        </w:rPr>
        <w:t>°</w:t>
      </w:r>
      <w:r w:rsidR="00DF50C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to 90</w:t>
      </w:r>
      <w:r w:rsidR="006D199F" w:rsidRPr="003C42A6">
        <w:rPr>
          <w:rFonts w:ascii="Arial" w:hAnsi="Arial" w:cs="Arial"/>
          <w:sz w:val="20"/>
          <w:szCs w:val="20"/>
          <w:shd w:val="clear" w:color="auto" w:fill="FFFFFF"/>
        </w:rPr>
        <w:t>°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. 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spectrum 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of cosmic ray 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was 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Landau fitted and the pedestal was Gaussian fitted.</w:t>
      </w:r>
      <w:r w:rsidR="00AB41C7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</w:t>
      </w:r>
      <w:r w:rsidR="009A3D2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result</w:t>
      </w:r>
      <w:r w:rsidR="003678E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 fit</w:t>
      </w:r>
      <w:r w:rsidR="0067359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show that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ost </w:t>
      </w:r>
      <w:r w:rsidR="00727B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probable v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alue (MPV)</w:t>
      </w:r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cosmic </w:t>
      </w:r>
      <w:proofErr w:type="spellStart"/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muon</w:t>
      </w:r>
      <w:r w:rsidR="0019591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’s</w:t>
      </w:r>
      <w:proofErr w:type="spellEnd"/>
      <w:r w:rsidR="00B371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equivalent input charge was 7.</w:t>
      </w:r>
      <w:r w:rsidR="00CA7AD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2</w:t>
      </w:r>
      <w:r w:rsidR="00A33EBB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4</w:t>
      </w:r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proofErr w:type="spellStart"/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696C14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 the SNR was 10.9.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</w:t>
      </w:r>
      <w:r w:rsidR="005B1A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SNR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 </w:t>
      </w:r>
      <w:del w:id="336" w:author="Msy" w:date="2018-03-20T15:49:00Z">
        <w:r w:rsidR="00764832" w:rsidRPr="003C42A6" w:rsidDel="0079122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very </w:delText>
        </w:r>
      </w:del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close to the test result of CALICE ECAL physics prototype </w: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begin"/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instrText xml:space="preserve"> REF _Ref504552631 \r \h </w:instrText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separate"/>
      </w:r>
      <w:ins w:id="337" w:author="Msy" w:date="2018-03-20T20:24:00Z">
        <w:r w:rsidR="0083027E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[8]</w:t>
        </w:r>
      </w:ins>
      <w:del w:id="338" w:author="Msy" w:date="2018-03-20T19:52:00Z">
        <w:r w:rsidR="00764832" w:rsidRPr="003C42A6" w:rsidDel="006D3391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[5]</w:delText>
        </w:r>
      </w:del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fldChar w:fldCharType="end"/>
      </w:r>
      <w:r w:rsidR="0076483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and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satisf</w:t>
      </w:r>
      <w:r w:rsidR="005B1A1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ies</w:t>
      </w:r>
      <w:r w:rsidR="00DD4DF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requirement of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the current phase,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ut considering the linear range of 3000 </w:t>
      </w:r>
      <w:proofErr w:type="spellStart"/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fC</w:t>
      </w:r>
      <w:proofErr w:type="spellEnd"/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, the system didn’t meet the</w:t>
      </w:r>
      <w:r w:rsidR="00250E42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490F9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required </w:t>
      </w:r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demand of 500 </w:t>
      </w:r>
      <w:proofErr w:type="gramStart"/>
      <w:r w:rsidR="00D33DD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MIPs</w:t>
      </w:r>
      <w:proofErr w:type="gramEnd"/>
      <w:r w:rsidR="00B819AE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This </w:t>
      </w:r>
      <w:r w:rsidR="00C948C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can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be improved </w:t>
      </w:r>
      <w:r w:rsidR="00BE7609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further </w:t>
      </w:r>
      <w:r w:rsidR="00B208C5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by applying silicon PIN diodes with thinner depletion layer.</w:t>
      </w:r>
    </w:p>
    <w:p w14:paraId="5396513E" w14:textId="7C9A0366" w:rsidR="00F31E63" w:rsidRPr="003C42A6" w:rsidRDefault="00E96369" w:rsidP="00A63393">
      <w:pPr>
        <w:pStyle w:val="section"/>
        <w:rPr>
          <w:lang w:eastAsia="zh-CN"/>
        </w:rPr>
      </w:pPr>
      <w:bookmarkStart w:id="339" w:name="_Toc509340732"/>
      <w:r w:rsidRPr="003C42A6">
        <w:rPr>
          <w:rFonts w:hint="eastAsia"/>
          <w:lang w:eastAsia="zh-CN"/>
        </w:rPr>
        <w:t>C</w:t>
      </w:r>
      <w:r w:rsidRPr="003C42A6">
        <w:rPr>
          <w:lang w:eastAsia="zh-CN"/>
        </w:rPr>
        <w:t>onclusion</w:t>
      </w:r>
      <w:r w:rsidR="00277526" w:rsidRPr="003C42A6">
        <w:rPr>
          <w:lang w:eastAsia="zh-CN"/>
        </w:rPr>
        <w:t>s</w:t>
      </w:r>
      <w:bookmarkEnd w:id="339"/>
    </w:p>
    <w:p w14:paraId="449596DD" w14:textId="3E162383" w:rsidR="00E96369" w:rsidRPr="003C42A6" w:rsidRDefault="00E96369" w:rsidP="0084649B">
      <w:pPr>
        <w:pStyle w:val="afb"/>
        <w:ind w:firstLineChars="0" w:firstLine="0"/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</w:pP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In this paper, a prototype</w:t>
      </w:r>
      <w:del w:id="340" w:author="Msy" w:date="2018-03-19T22:36:00Z">
        <w:r w:rsidRPr="003C42A6" w:rsidDel="0022612E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</w:delText>
        </w:r>
      </w:del>
      <w:ins w:id="341" w:author="Msy" w:date="2018-03-19T22:56:00Z">
        <w:r w:rsidR="00C91A55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architecture of</w:t>
        </w:r>
      </w:ins>
      <w:ins w:id="342" w:author="Msy" w:date="2018-03-19T22:55:00Z">
        <w:r w:rsidR="00C91A55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readout </w:t>
      </w:r>
      <w:r w:rsidR="0035437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electronics</w:t>
      </w:r>
      <w:r w:rsidR="0070573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based on </w:t>
      </w:r>
      <w:ins w:id="343" w:author="Msy" w:date="2018-03-19T15:45:00Z">
        <w:r w:rsidR="000068DB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the </w:t>
        </w:r>
      </w:ins>
      <w:r w:rsidR="0070573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SKIROC2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for silicon PIN detectors has been presented. </w:t>
      </w:r>
      <w:ins w:id="344" w:author="Msy" w:date="2018-03-21T16:05:00Z">
        <w:r w:rsidR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It </w:t>
        </w:r>
        <w:r w:rsidR="003140F6" w:rsidRPr="003C42A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consisted of FEB, DIF and DCM modules.</w:t>
        </w:r>
        <w:r w:rsidR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The system</w:t>
      </w:r>
      <w:r w:rsidR="002775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was intended to</w:t>
      </w:r>
      <w:ins w:id="345" w:author="Msy" w:date="2018-03-19T22:45:00Z">
        <w:r w:rsidR="00200C65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verify </w:t>
        </w:r>
      </w:ins>
      <w:ins w:id="346" w:author="Msy" w:date="2018-03-21T16:04:00Z">
        <w:r w:rsidR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if</w:t>
        </w:r>
      </w:ins>
      <w:ins w:id="347" w:author="Msy" w:date="2018-03-19T22:45:00Z">
        <w:r w:rsidR="00200C65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the basic performance of ASIC and silicon PIN cell meets the requirements of </w:t>
        </w:r>
      </w:ins>
      <w:ins w:id="348" w:author="Msy" w:date="2018-03-19T22:46:00Z">
        <w:r w:rsidR="00200C65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Si-W ECAL for CEPC, as well as to</w:t>
        </w:r>
      </w:ins>
      <w:r w:rsidR="00277526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explore the</w:t>
      </w:r>
      <w:r w:rsidR="00A35EB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design concept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the</w:t>
      </w:r>
      <w:ins w:id="349" w:author="Msy" w:date="2018-03-19T23:03:00Z">
        <w:r w:rsidR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beam</w:t>
        </w:r>
      </w:ins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prototype</w:t>
      </w:r>
      <w:del w:id="350" w:author="Msy" w:date="2018-03-19T23:02:00Z">
        <w:r w:rsidRPr="003C42A6" w:rsidDel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</w:delText>
        </w:r>
      </w:del>
      <w:del w:id="351" w:author="Msy" w:date="2018-03-19T22:46:00Z">
        <w:r w:rsidRPr="003C42A6" w:rsidDel="00200C65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of Si</w:delText>
        </w:r>
        <w:r w:rsidR="001758C3" w:rsidRPr="003C42A6" w:rsidDel="00200C65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-</w:delText>
        </w:r>
        <w:r w:rsidRPr="003C42A6" w:rsidDel="00200C65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W ECAL for CEPC</w:delText>
        </w:r>
      </w:del>
      <w:ins w:id="352" w:author="Msy" w:date="2018-03-19T22:41:00Z">
        <w:r w:rsidR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.</w:t>
        </w:r>
      </w:ins>
      <w:del w:id="353" w:author="Msy" w:date="2018-03-21T16:05:00Z">
        <w:r w:rsidR="00277526" w:rsidRPr="003C42A6" w:rsidDel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</w:delText>
        </w:r>
      </w:del>
      <w:del w:id="354" w:author="Msy" w:date="2018-03-19T22:41:00Z">
        <w:r w:rsidR="00277526" w:rsidRPr="003C42A6" w:rsidDel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and </w:delText>
        </w:r>
      </w:del>
      <w:del w:id="355" w:author="Msy" w:date="2018-03-21T16:05:00Z">
        <w:r w:rsidR="00277526" w:rsidRPr="003C42A6" w:rsidDel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consisted</w:delText>
        </w:r>
        <w:r w:rsidRPr="003C42A6" w:rsidDel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of FEB, DIF and </w:delText>
        </w:r>
        <w:r w:rsidR="00074E05" w:rsidRPr="003C42A6" w:rsidDel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DCM</w:delText>
        </w:r>
        <w:r w:rsidRPr="003C42A6" w:rsidDel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module</w:delText>
        </w:r>
        <w:r w:rsidR="00315CDF" w:rsidRPr="003C42A6" w:rsidDel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s</w:delText>
        </w:r>
        <w:r w:rsidRPr="003C42A6" w:rsidDel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.</w:delText>
        </w:r>
      </w:del>
      <w:ins w:id="356" w:author="Msy" w:date="2018-03-19T23:05:00Z">
        <w:r w:rsidR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Since the interface protocol for each module has been settled, it is easy to expand to a beam prototype by replacing FEB and DCM with more silicon PIN cells, ASICs and optical transceivers.</w:t>
        </w:r>
      </w:ins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del w:id="357" w:author="Msy" w:date="2018-03-19T22:39:00Z">
        <w:r w:rsidRPr="003C42A6" w:rsidDel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The system is </w:delText>
        </w:r>
        <w:r w:rsidRPr="007C0E8C" w:rsidDel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scalable</w:delText>
        </w:r>
        <w:r w:rsidRPr="003C42A6" w:rsidDel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</w:delText>
        </w:r>
        <w:r w:rsidR="00315CDF" w:rsidRPr="003C42A6" w:rsidDel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due to</w:delText>
        </w:r>
        <w:r w:rsidRPr="003C42A6" w:rsidDel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the modular structure</w:delText>
        </w:r>
        <w:r w:rsidR="00BD4E4A" w:rsidRPr="003C42A6" w:rsidDel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and the characteristics of SKIROC2</w:delText>
        </w:r>
        <w:r w:rsidR="00160098" w:rsidRPr="003C42A6" w:rsidDel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ASIC</w:delText>
        </w:r>
        <w:r w:rsidRPr="003C42A6" w:rsidDel="00D02564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. </w:delText>
        </w:r>
      </w:del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The performance </w:t>
      </w:r>
      <w:r w:rsidR="00E92FC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assessment of the system</w:t>
      </w:r>
      <w:ins w:id="358" w:author="Msy" w:date="2018-03-19T20:23:00Z">
        <w:r w:rsidR="008F050D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with one si</w:t>
        </w:r>
      </w:ins>
      <w:ins w:id="359" w:author="Msy" w:date="2018-03-19T20:24:00Z">
        <w:r w:rsidR="008F050D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n</w:t>
        </w:r>
      </w:ins>
      <w:ins w:id="360" w:author="Msy" w:date="2018-03-19T20:23:00Z">
        <w:r w:rsidR="008F050D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gle </w:t>
        </w:r>
      </w:ins>
      <w:ins w:id="361" w:author="Msy" w:date="2018-03-19T20:24:00Z">
        <w:r w:rsidR="008F050D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layer</w:t>
        </w:r>
      </w:ins>
      <w:r w:rsidR="00E92FC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is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discussed in detail. </w:t>
      </w:r>
      <w:ins w:id="362" w:author="Msy" w:date="2018-03-19T23:19:00Z">
        <w:r w:rsidR="000A1BCA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Although the operating mode and power consumption </w:t>
        </w:r>
      </w:ins>
      <w:ins w:id="363" w:author="Msy" w:date="2018-03-19T23:20:00Z">
        <w:r w:rsidR="000A1BCA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of SKIROC2 </w:t>
        </w:r>
      </w:ins>
      <w:ins w:id="364" w:author="Msy" w:date="2018-03-19T23:19:00Z">
        <w:r w:rsidR="000A1BCA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did not meet the CEPC requirements, </w:t>
        </w:r>
      </w:ins>
      <w:del w:id="365" w:author="Msy" w:date="2018-03-19T23:20:00Z">
        <w:r w:rsidRPr="003C42A6" w:rsidDel="000A1BCA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>T</w:delText>
        </w:r>
      </w:del>
      <w:ins w:id="366" w:author="Msy" w:date="2018-03-19T23:20:00Z">
        <w:r w:rsidR="000A1BCA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t</w:t>
        </w:r>
      </w:ins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he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joint 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test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with</w:t>
      </w:r>
      <w:r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X-ray and cosmic </w:t>
      </w:r>
      <w:r w:rsidR="00CD1EFF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ray </w:t>
      </w:r>
      <w:r w:rsidR="001C506C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showed encouraging results</w:t>
      </w:r>
      <w:r w:rsidR="00075BF8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of resolution</w:t>
      </w:r>
      <w:r w:rsidR="00057621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r w:rsidR="00A93A93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r w:rsidR="00A462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This study provides the basis for the implementation of a system with six layers of silicon PIN array and tungsten absorber</w:t>
      </w:r>
      <w:del w:id="367" w:author="Msy" w:date="2018-03-19T22:49:00Z">
        <w:r w:rsidR="00A462EA" w:rsidRPr="003C42A6" w:rsidDel="00B9353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in next step</w:delText>
        </w:r>
      </w:del>
      <w:r w:rsidR="00A462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>.</w:t>
      </w:r>
      <w:ins w:id="368" w:author="Msy" w:date="2018-03-19T23:06:00Z">
        <w:r w:rsidR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In future</w:t>
        </w:r>
      </w:ins>
      <w:ins w:id="369" w:author="Msy" w:date="2018-03-20T12:50:00Z">
        <w:r w:rsidR="00823A17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,</w:t>
        </w:r>
      </w:ins>
      <w:ins w:id="370" w:author="Msy" w:date="2018-03-19T23:06:00Z">
        <w:r w:rsidR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it will </w:t>
        </w:r>
      </w:ins>
      <w:ins w:id="371" w:author="Msy" w:date="2018-03-19T23:07:00Z">
        <w:r w:rsidR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upgrade to a beam prototype with dozens of</w:t>
        </w:r>
        <w:r w:rsidR="00800C6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layers of</w:t>
        </w:r>
      </w:ins>
      <w:ins w:id="372" w:author="Msy" w:date="2018-03-19T23:08:00Z">
        <w:r w:rsidR="00800C6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  <w:r w:rsidR="00800C6F" w:rsidRPr="00800C6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  <w:rPrChange w:id="373" w:author="Msy" w:date="2018-03-19T23:08:00Z">
              <w:rPr>
                <w:bCs/>
                <w:iCs/>
                <w:lang w:val="en-GB"/>
              </w:rPr>
            </w:rPrChange>
          </w:rPr>
          <w:t>silicon PIN diode pad arrays</w:t>
        </w:r>
      </w:ins>
      <w:ins w:id="374" w:author="Msy" w:date="2018-03-19T23:09:00Z">
        <w:r w:rsidR="00800C6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for beam test.</w:t>
        </w:r>
      </w:ins>
      <w:r w:rsidR="00A462EA" w:rsidRPr="003C42A6">
        <w:rPr>
          <w:rFonts w:ascii="Times New Roman" w:hAnsi="Times New Roman"/>
          <w:bCs/>
          <w:iCs/>
          <w:kern w:val="0"/>
          <w:sz w:val="22"/>
          <w:szCs w:val="20"/>
          <w:lang w:val="en-GB" w:eastAsia="ru-RU"/>
        </w:rPr>
        <w:t xml:space="preserve"> </w:t>
      </w:r>
      <w:ins w:id="375" w:author="Msy" w:date="2018-03-19T23:00:00Z">
        <w:r w:rsidR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After beam test, specific requirements for new ASICs</w:t>
        </w:r>
      </w:ins>
      <w:ins w:id="376" w:author="Msy" w:date="2018-03-21T16:09:00Z">
        <w:r w:rsidR="00F72025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and</w:t>
        </w:r>
      </w:ins>
      <w:ins w:id="377" w:author="Msy" w:date="2018-03-19T23:00:00Z">
        <w:r w:rsidR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silicon PIN diode will be </w:t>
        </w:r>
      </w:ins>
      <w:ins w:id="378" w:author="Msy" w:date="2018-03-21T16:08:00Z">
        <w:r w:rsidR="003140F6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>put forward</w:t>
        </w:r>
      </w:ins>
      <w:ins w:id="379" w:author="Msy" w:date="2018-03-19T23:00:00Z">
        <w:r w:rsidR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according to the results.</w:t>
        </w:r>
      </w:ins>
      <w:ins w:id="380" w:author="Msy" w:date="2018-03-19T22:55:00Z">
        <w:r w:rsidR="00B93532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t xml:space="preserve"> </w:t>
        </w:r>
      </w:ins>
      <w:del w:id="381" w:author="Msy" w:date="2018-03-19T23:00:00Z">
        <w:r w:rsidR="00D847CA" w:rsidRPr="003C42A6" w:rsidDel="00646E5F">
          <w:rPr>
            <w:rFonts w:ascii="Times New Roman" w:hAnsi="Times New Roman"/>
            <w:bCs/>
            <w:iCs/>
            <w:noProof/>
            <w:kern w:val="0"/>
            <w:sz w:val="22"/>
            <w:szCs w:val="20"/>
            <w:lang w:val="en-GB" w:eastAsia="ru-RU"/>
          </w:rPr>
          <w:delText>In addition</w:delText>
        </w:r>
        <w:r w:rsidR="00D847CA" w:rsidRPr="003C42A6" w:rsidDel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, a shower test will be carried out </w:delText>
        </w:r>
        <w:r w:rsidR="00D847CA" w:rsidRPr="003C42A6" w:rsidDel="00646E5F">
          <w:rPr>
            <w:rFonts w:ascii="Times New Roman" w:hAnsi="Times New Roman"/>
            <w:bCs/>
            <w:iCs/>
            <w:noProof/>
            <w:kern w:val="0"/>
            <w:sz w:val="22"/>
            <w:szCs w:val="20"/>
            <w:lang w:val="en-GB" w:eastAsia="ru-RU"/>
          </w:rPr>
          <w:delText>and</w:delText>
        </w:r>
        <w:r w:rsidR="00D847CA" w:rsidRPr="003C42A6" w:rsidDel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system performance shall </w:delText>
        </w:r>
        <w:r w:rsidR="00D847CA" w:rsidRPr="003C42A6" w:rsidDel="00646E5F">
          <w:rPr>
            <w:rFonts w:ascii="Times New Roman" w:hAnsi="Times New Roman"/>
            <w:bCs/>
            <w:iCs/>
            <w:noProof/>
            <w:kern w:val="0"/>
            <w:sz w:val="22"/>
            <w:szCs w:val="20"/>
            <w:lang w:val="en-GB" w:eastAsia="ru-RU"/>
          </w:rPr>
          <w:delText>be optimized</w:delText>
        </w:r>
        <w:r w:rsidR="00D847CA" w:rsidRPr="003C42A6" w:rsidDel="00646E5F">
          <w:rPr>
            <w:rFonts w:ascii="Times New Roman" w:hAnsi="Times New Roman"/>
            <w:bCs/>
            <w:iCs/>
            <w:kern w:val="0"/>
            <w:sz w:val="22"/>
            <w:szCs w:val="20"/>
            <w:lang w:val="en-GB" w:eastAsia="ru-RU"/>
          </w:rPr>
          <w:delText xml:space="preserve"> in future studies.</w:delText>
        </w:r>
      </w:del>
    </w:p>
    <w:p w14:paraId="39C97500" w14:textId="77777777" w:rsidR="00E96369" w:rsidRPr="003C42A6" w:rsidRDefault="00E96369" w:rsidP="00E96369">
      <w:pPr>
        <w:pStyle w:val="a1"/>
        <w:ind w:firstLine="0"/>
        <w:rPr>
          <w:lang w:val="ru-RU" w:eastAsia="zh-CN"/>
        </w:rPr>
      </w:pPr>
    </w:p>
    <w:p w14:paraId="009A5D3E" w14:textId="77777777" w:rsidR="006E0D72" w:rsidRPr="003C42A6" w:rsidRDefault="00A62C34" w:rsidP="006E0D72">
      <w:pPr>
        <w:pStyle w:val="sectionNo"/>
      </w:pPr>
      <w:r w:rsidRPr="003C42A6">
        <w:t>Acknowledg</w:t>
      </w:r>
      <w:r w:rsidR="006E0D72" w:rsidRPr="003C42A6">
        <w:t>ments</w:t>
      </w:r>
    </w:p>
    <w:p w14:paraId="3CF7B7A4" w14:textId="4F35CF72" w:rsidR="006E0D72" w:rsidRPr="003C42A6" w:rsidRDefault="00556731" w:rsidP="00D66237">
      <w:pPr>
        <w:pStyle w:val="BodyTextfirstline"/>
        <w:rPr>
          <w:bCs w:val="0"/>
          <w:iCs w:val="0"/>
          <w:kern w:val="2"/>
          <w:szCs w:val="22"/>
          <w:lang w:val="en-US" w:eastAsia="zh-CN"/>
        </w:rPr>
      </w:pPr>
      <w:r w:rsidRPr="003C42A6">
        <w:rPr>
          <w:bCs w:val="0"/>
          <w:iCs w:val="0"/>
          <w:kern w:val="2"/>
          <w:szCs w:val="22"/>
          <w:lang w:val="en-US" w:eastAsia="zh-CN"/>
        </w:rPr>
        <w:t xml:space="preserve">The authors would like to thank </w:t>
      </w:r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Mr. </w:t>
      </w:r>
      <w:proofErr w:type="spellStart"/>
      <w:r w:rsidRPr="003C42A6">
        <w:rPr>
          <w:bCs w:val="0"/>
          <w:iCs w:val="0"/>
          <w:kern w:val="2"/>
          <w:szCs w:val="22"/>
          <w:lang w:val="en-US" w:eastAsia="zh-CN"/>
        </w:rPr>
        <w:t>Stephane</w:t>
      </w:r>
      <w:proofErr w:type="spellEnd"/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 </w:t>
      </w:r>
      <w:proofErr w:type="spellStart"/>
      <w:r w:rsidR="00D847CA" w:rsidRPr="003C42A6">
        <w:rPr>
          <w:bCs w:val="0"/>
          <w:iCs w:val="0"/>
          <w:kern w:val="2"/>
          <w:szCs w:val="22"/>
          <w:lang w:val="en-US" w:eastAsia="zh-CN"/>
        </w:rPr>
        <w:t>Callier</w:t>
      </w:r>
      <w:proofErr w:type="spellEnd"/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 from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C</w:t>
      </w:r>
      <w:r w:rsidR="00E400AB" w:rsidRPr="003C42A6">
        <w:rPr>
          <w:bCs w:val="0"/>
          <w:iCs w:val="0"/>
          <w:kern w:val="2"/>
          <w:szCs w:val="22"/>
          <w:lang w:val="en-US" w:eastAsia="zh-CN"/>
        </w:rPr>
        <w:t>ALICE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collaboration for his help in our system design</w:t>
      </w:r>
      <w:r w:rsidR="00151215" w:rsidRPr="003C42A6">
        <w:rPr>
          <w:bCs w:val="0"/>
          <w:iCs w:val="0"/>
          <w:kern w:val="2"/>
          <w:szCs w:val="22"/>
          <w:lang w:val="en-US" w:eastAsia="zh-CN"/>
        </w:rPr>
        <w:t xml:space="preserve"> progress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. We also appreciate the discussion during the design with </w:t>
      </w:r>
      <w:r w:rsidR="00D847CA" w:rsidRPr="003C42A6">
        <w:rPr>
          <w:bCs w:val="0"/>
          <w:iCs w:val="0"/>
          <w:kern w:val="2"/>
          <w:szCs w:val="22"/>
          <w:lang w:val="en-US" w:eastAsia="zh-CN"/>
        </w:rPr>
        <w:t xml:space="preserve">Mr. </w:t>
      </w:r>
      <w:proofErr w:type="spellStart"/>
      <w:r w:rsidR="00474EED" w:rsidRPr="003C42A6">
        <w:rPr>
          <w:bCs w:val="0"/>
          <w:iCs w:val="0"/>
          <w:kern w:val="2"/>
          <w:szCs w:val="22"/>
          <w:lang w:val="en-US" w:eastAsia="zh-CN"/>
        </w:rPr>
        <w:t>Yunlong</w:t>
      </w:r>
      <w:proofErr w:type="spellEnd"/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Zhang </w:t>
      </w:r>
      <w:r w:rsidR="00B44872" w:rsidRPr="003C42A6">
        <w:rPr>
          <w:bCs w:val="0"/>
          <w:iCs w:val="0"/>
          <w:kern w:val="2"/>
          <w:szCs w:val="22"/>
          <w:lang w:val="en-US" w:eastAsia="zh-CN"/>
        </w:rPr>
        <w:t>from</w:t>
      </w:r>
      <w:r w:rsidR="00474EED" w:rsidRPr="003C42A6">
        <w:rPr>
          <w:bCs w:val="0"/>
          <w:iCs w:val="0"/>
          <w:kern w:val="2"/>
          <w:szCs w:val="22"/>
          <w:lang w:val="en-US" w:eastAsia="zh-CN"/>
        </w:rPr>
        <w:t xml:space="preserve"> University of Science and Technology of China.</w:t>
      </w:r>
    </w:p>
    <w:p w14:paraId="064CD730" w14:textId="7CF54C4B" w:rsidR="00474EED" w:rsidRPr="003C42A6" w:rsidRDefault="00474EED" w:rsidP="00B26940">
      <w:pPr>
        <w:pStyle w:val="afa"/>
        <w:ind w:left="0" w:firstLineChars="200" w:firstLine="440"/>
        <w:jc w:val="both"/>
        <w:rPr>
          <w:rFonts w:eastAsia="Times New Roman"/>
          <w:kern w:val="2"/>
          <w:sz w:val="22"/>
          <w:szCs w:val="22"/>
          <w:lang w:val="en-US" w:eastAsia="zh-CN"/>
        </w:rPr>
      </w:pPr>
      <w:r w:rsidRPr="003C42A6">
        <w:rPr>
          <w:rFonts w:eastAsia="Times New Roman"/>
          <w:kern w:val="2"/>
          <w:sz w:val="22"/>
          <w:szCs w:val="22"/>
          <w:lang w:val="en-US" w:eastAsia="zh-CN"/>
        </w:rPr>
        <w:t>This work was supported by National Natural Science Foundation of China</w:t>
      </w:r>
      <w:r w:rsidR="00B44872" w:rsidRPr="003C42A6">
        <w:rPr>
          <w:rFonts w:eastAsia="Times New Roman"/>
          <w:kern w:val="2"/>
          <w:sz w:val="22"/>
          <w:szCs w:val="22"/>
          <w:lang w:val="en-US" w:eastAsia="zh-CN"/>
        </w:rPr>
        <w:t xml:space="preserve"> (</w:t>
      </w:r>
      <w:r w:rsidRPr="003C42A6">
        <w:rPr>
          <w:rFonts w:eastAsia="Times New Roman"/>
          <w:kern w:val="2"/>
          <w:sz w:val="22"/>
          <w:szCs w:val="22"/>
          <w:lang w:val="en-US" w:eastAsia="zh-CN"/>
        </w:rPr>
        <w:t>Grant No. 11635007</w:t>
      </w:r>
      <w:r w:rsidR="00B44872" w:rsidRPr="003C42A6">
        <w:rPr>
          <w:rFonts w:eastAsia="Times New Roman"/>
          <w:kern w:val="2"/>
          <w:sz w:val="22"/>
          <w:szCs w:val="22"/>
          <w:lang w:val="en-US" w:eastAsia="zh-CN"/>
        </w:rPr>
        <w:t>)</w:t>
      </w:r>
      <w:r w:rsidRPr="003C42A6">
        <w:rPr>
          <w:rFonts w:eastAsia="Times New Roman"/>
          <w:kern w:val="2"/>
          <w:sz w:val="22"/>
          <w:szCs w:val="22"/>
          <w:lang w:val="en-US" w:eastAsia="zh-CN"/>
        </w:rPr>
        <w:t>.</w:t>
      </w:r>
    </w:p>
    <w:p w14:paraId="4CE80BC0" w14:textId="77777777" w:rsidR="00A118E6" w:rsidRPr="003C42A6" w:rsidRDefault="005A7123" w:rsidP="00195E95">
      <w:pPr>
        <w:pStyle w:val="sectionNo"/>
        <w:outlineLvl w:val="0"/>
      </w:pPr>
      <w:r w:rsidRPr="003C42A6">
        <w:t>References</w:t>
      </w:r>
    </w:p>
    <w:p w14:paraId="7D17B13E" w14:textId="26ED7085" w:rsidR="00D616E0" w:rsidRPr="003C42A6" w:rsidRDefault="00E6035E" w:rsidP="00E6035E">
      <w:pPr>
        <w:pStyle w:val="referencetext"/>
        <w:rPr>
          <w:lang w:val="en-US"/>
        </w:rPr>
      </w:pPr>
      <w:bookmarkStart w:id="382" w:name="_Ref504552373"/>
      <w:bookmarkStart w:id="383" w:name="_Ref133829390"/>
      <w:bookmarkStart w:id="384" w:name="_Ref129508294"/>
      <w:bookmarkStart w:id="385" w:name="_Ref130636729"/>
      <w:bookmarkStart w:id="386" w:name="_Ref131325806"/>
      <w:r w:rsidRPr="003C42A6">
        <w:rPr>
          <w:lang w:val="en-US"/>
        </w:rPr>
        <w:t>CEPC-SPPC Study Group, CEPC-SPPC preliminary conceptual design report: Physics and detector, Tech. Rep. IHEP-CEPC-DR-2015-01, IHEP-TH-2015-01, IHEP-EP-2015-01, 2015.</w:t>
      </w:r>
      <w:bookmarkEnd w:id="382"/>
    </w:p>
    <w:p w14:paraId="10F79854" w14:textId="77777777" w:rsidR="00E6035E" w:rsidRDefault="00E6035E" w:rsidP="00E6035E">
      <w:pPr>
        <w:pStyle w:val="referencetext"/>
        <w:rPr>
          <w:ins w:id="387" w:author="Msy" w:date="2018-03-20T19:44:00Z"/>
          <w:lang w:val="en-US"/>
        </w:rPr>
      </w:pPr>
      <w:bookmarkStart w:id="388" w:name="_Ref504552385"/>
      <w:bookmarkStart w:id="389" w:name="_Ref133829419"/>
      <w:bookmarkEnd w:id="383"/>
      <w:r w:rsidRPr="003C42A6">
        <w:rPr>
          <w:lang w:val="en-US"/>
        </w:rPr>
        <w:t xml:space="preserve">M.A. Thomson, Particle Flow </w:t>
      </w:r>
      <w:proofErr w:type="spellStart"/>
      <w:r w:rsidRPr="003C42A6">
        <w:rPr>
          <w:lang w:val="en-US"/>
        </w:rPr>
        <w:t>Calorimetry</w:t>
      </w:r>
      <w:proofErr w:type="spellEnd"/>
      <w:r w:rsidRPr="003C42A6">
        <w:rPr>
          <w:lang w:val="en-US"/>
        </w:rPr>
        <w:t xml:space="preserve"> and the </w:t>
      </w:r>
      <w:proofErr w:type="spellStart"/>
      <w:r w:rsidRPr="003C42A6">
        <w:rPr>
          <w:lang w:val="en-US"/>
        </w:rPr>
        <w:t>PandoraPFA</w:t>
      </w:r>
      <w:proofErr w:type="spellEnd"/>
      <w:r w:rsidRPr="003C42A6">
        <w:rPr>
          <w:lang w:val="en-US"/>
        </w:rPr>
        <w:t xml:space="preserve"> Algorithm, </w:t>
      </w:r>
      <w:proofErr w:type="spellStart"/>
      <w:r w:rsidRPr="003C42A6">
        <w:rPr>
          <w:lang w:val="en-US"/>
        </w:rPr>
        <w:t>Nucl</w:t>
      </w:r>
      <w:proofErr w:type="spellEnd"/>
      <w:r w:rsidRPr="003C42A6">
        <w:rPr>
          <w:lang w:val="en-US"/>
        </w:rPr>
        <w:t xml:space="preserve">. </w:t>
      </w:r>
      <w:proofErr w:type="spellStart"/>
      <w:r w:rsidRPr="003C42A6">
        <w:rPr>
          <w:lang w:val="en-US"/>
        </w:rPr>
        <w:t>Instrum</w:t>
      </w:r>
      <w:proofErr w:type="spellEnd"/>
      <w:r w:rsidRPr="003C42A6">
        <w:rPr>
          <w:lang w:val="en-US"/>
        </w:rPr>
        <w:t>. Meth. A 611 (2009) 25 [arXiv</w:t>
      </w:r>
      <w:proofErr w:type="gramStart"/>
      <w:r w:rsidRPr="003C42A6">
        <w:rPr>
          <w:lang w:val="en-US"/>
        </w:rPr>
        <w:t>:0907.3577</w:t>
      </w:r>
      <w:proofErr w:type="gramEnd"/>
      <w:r w:rsidRPr="003C42A6">
        <w:rPr>
          <w:lang w:val="en-US"/>
        </w:rPr>
        <w:t>].</w:t>
      </w:r>
      <w:bookmarkEnd w:id="388"/>
    </w:p>
    <w:p w14:paraId="13CFE304" w14:textId="3CD631C8" w:rsidR="00016479" w:rsidRDefault="00016479" w:rsidP="00E6035E">
      <w:pPr>
        <w:pStyle w:val="referencetext"/>
        <w:rPr>
          <w:ins w:id="390" w:author="Msy" w:date="2018-03-20T19:48:00Z"/>
          <w:lang w:val="en-US"/>
        </w:rPr>
      </w:pPr>
      <w:bookmarkStart w:id="391" w:name="_Ref509338704"/>
      <w:ins w:id="392" w:author="Msy" w:date="2018-03-20T19:46:00Z">
        <w:r w:rsidRPr="00016479">
          <w:rPr>
            <w:lang w:val="en-US"/>
            <w:rPrChange w:id="393" w:author="Msy" w:date="2018-03-20T19:46:00Z">
              <w:rPr>
                <w:rFonts w:ascii="Arial" w:hAnsi="Arial" w:cs="Arial"/>
                <w:color w:val="333333"/>
              </w:rPr>
            </w:rPrChange>
          </w:rPr>
          <w:t xml:space="preserve">T. </w:t>
        </w:r>
        <w:proofErr w:type="spellStart"/>
        <w:r w:rsidRPr="00016479">
          <w:rPr>
            <w:lang w:val="en-US"/>
            <w:rPrChange w:id="394" w:author="Msy" w:date="2018-03-20T19:46:00Z">
              <w:rPr>
                <w:rFonts w:ascii="Arial" w:hAnsi="Arial" w:cs="Arial"/>
                <w:color w:val="333333"/>
              </w:rPr>
            </w:rPrChange>
          </w:rPr>
          <w:t>Behnke</w:t>
        </w:r>
        <w:proofErr w:type="spellEnd"/>
        <w:r w:rsidRPr="00016479">
          <w:rPr>
            <w:lang w:val="en-US"/>
            <w:rPrChange w:id="395" w:author="Msy" w:date="2018-03-20T19:46:00Z">
              <w:rPr>
                <w:rFonts w:ascii="Arial" w:hAnsi="Arial" w:cs="Arial"/>
                <w:color w:val="333333"/>
              </w:rPr>
            </w:rPrChange>
          </w:rPr>
          <w:t xml:space="preserve"> et al.</w:t>
        </w:r>
      </w:ins>
      <w:ins w:id="396" w:author="Msy" w:date="2018-03-20T20:21:00Z">
        <w:r w:rsidR="0083027E">
          <w:rPr>
            <w:lang w:val="en-US"/>
          </w:rPr>
          <w:t>,</w:t>
        </w:r>
      </w:ins>
      <w:ins w:id="397" w:author="Msy" w:date="2018-03-20T19:46:00Z">
        <w:r w:rsidRPr="00016479">
          <w:rPr>
            <w:lang w:val="en-US"/>
            <w:rPrChange w:id="398" w:author="Msy" w:date="2018-03-20T19:46:00Z">
              <w:rPr>
                <w:rFonts w:ascii="Arial" w:hAnsi="Arial" w:cs="Arial"/>
                <w:color w:val="333333"/>
              </w:rPr>
            </w:rPrChange>
          </w:rPr>
          <w:t xml:space="preserve"> The International Linear Collider Technical Design Report - Volume 4: Detectors, </w:t>
        </w:r>
      </w:ins>
      <w:ins w:id="399" w:author="Msy" w:date="2018-03-20T20:22:00Z">
        <w:r w:rsidR="0083027E">
          <w:rPr>
            <w:lang w:val="en-US"/>
          </w:rPr>
          <w:t>[</w:t>
        </w:r>
      </w:ins>
      <w:ins w:id="400" w:author="Msy" w:date="2018-03-20T19:46:00Z">
        <w:r w:rsidRPr="00016479">
          <w:rPr>
            <w:lang w:val="en-US"/>
            <w:rPrChange w:id="401" w:author="Msy" w:date="2018-03-20T19:46:00Z">
              <w:rPr>
                <w:rFonts w:ascii="Arial" w:hAnsi="Arial" w:cs="Arial"/>
                <w:color w:val="333333"/>
              </w:rPr>
            </w:rPrChange>
          </w:rPr>
          <w:t>arXiv</w:t>
        </w:r>
        <w:proofErr w:type="gramStart"/>
        <w:r w:rsidRPr="00016479">
          <w:rPr>
            <w:lang w:val="en-US"/>
            <w:rPrChange w:id="402" w:author="Msy" w:date="2018-03-20T19:46:00Z">
              <w:rPr>
                <w:rFonts w:ascii="Arial" w:hAnsi="Arial" w:cs="Arial"/>
                <w:color w:val="333333"/>
              </w:rPr>
            </w:rPrChange>
          </w:rPr>
          <w:t>:1306.6329</w:t>
        </w:r>
      </w:ins>
      <w:bookmarkEnd w:id="391"/>
      <w:proofErr w:type="gramEnd"/>
      <w:ins w:id="403" w:author="Msy" w:date="2018-03-20T20:22:00Z">
        <w:r w:rsidR="0083027E">
          <w:rPr>
            <w:lang w:val="en-US"/>
          </w:rPr>
          <w:t>].</w:t>
        </w:r>
      </w:ins>
    </w:p>
    <w:p w14:paraId="2E951FF7" w14:textId="00409A1B" w:rsidR="00016479" w:rsidRDefault="00016479" w:rsidP="00E6035E">
      <w:pPr>
        <w:pStyle w:val="referencetext"/>
        <w:rPr>
          <w:ins w:id="404" w:author="Msy" w:date="2018-03-20T20:20:00Z"/>
          <w:lang w:val="en-US"/>
        </w:rPr>
      </w:pPr>
      <w:bookmarkStart w:id="405" w:name="_Ref509338706"/>
      <w:ins w:id="406" w:author="Msy" w:date="2018-03-20T19:48:00Z">
        <w:r w:rsidRPr="00016479">
          <w:rPr>
            <w:lang w:val="en-US"/>
            <w:rPrChange w:id="407" w:author="Msy" w:date="2018-03-20T19:49:00Z">
              <w:rPr>
                <w:rFonts w:ascii="Arial" w:hAnsi="Arial" w:cs="Arial"/>
                <w:color w:val="333333"/>
              </w:rPr>
            </w:rPrChange>
          </w:rPr>
          <w:t xml:space="preserve">L. </w:t>
        </w:r>
        <w:proofErr w:type="spellStart"/>
        <w:r w:rsidRPr="00016479">
          <w:rPr>
            <w:lang w:val="en-US"/>
            <w:rPrChange w:id="408" w:author="Msy" w:date="2018-03-20T19:49:00Z">
              <w:rPr>
                <w:rFonts w:ascii="Arial" w:hAnsi="Arial" w:cs="Arial"/>
                <w:color w:val="333333"/>
              </w:rPr>
            </w:rPrChange>
          </w:rPr>
          <w:t>Linssen</w:t>
        </w:r>
        <w:proofErr w:type="spellEnd"/>
        <w:r w:rsidRPr="00016479">
          <w:rPr>
            <w:lang w:val="en-US"/>
            <w:rPrChange w:id="409" w:author="Msy" w:date="2018-03-20T19:49:00Z">
              <w:rPr>
                <w:rFonts w:ascii="Arial" w:hAnsi="Arial" w:cs="Arial"/>
                <w:color w:val="333333"/>
              </w:rPr>
            </w:rPrChange>
          </w:rPr>
          <w:t xml:space="preserve">, A. Miyamoto, M. </w:t>
        </w:r>
        <w:proofErr w:type="spellStart"/>
        <w:r w:rsidRPr="00016479">
          <w:rPr>
            <w:lang w:val="en-US"/>
            <w:rPrChange w:id="410" w:author="Msy" w:date="2018-03-20T19:49:00Z">
              <w:rPr>
                <w:rFonts w:ascii="Arial" w:hAnsi="Arial" w:cs="Arial"/>
                <w:color w:val="333333"/>
              </w:rPr>
            </w:rPrChange>
          </w:rPr>
          <w:t>Stanitzki</w:t>
        </w:r>
        <w:proofErr w:type="spellEnd"/>
        <w:r w:rsidRPr="00016479">
          <w:rPr>
            <w:lang w:val="en-US"/>
            <w:rPrChange w:id="411" w:author="Msy" w:date="2018-03-20T19:49:00Z">
              <w:rPr>
                <w:rFonts w:ascii="Arial" w:hAnsi="Arial" w:cs="Arial"/>
                <w:color w:val="333333"/>
              </w:rPr>
            </w:rPrChange>
          </w:rPr>
          <w:t xml:space="preserve"> and H. </w:t>
        </w:r>
        <w:proofErr w:type="spellStart"/>
        <w:r w:rsidRPr="00016479">
          <w:rPr>
            <w:lang w:val="en-US"/>
            <w:rPrChange w:id="412" w:author="Msy" w:date="2018-03-20T19:49:00Z">
              <w:rPr>
                <w:rFonts w:ascii="Arial" w:hAnsi="Arial" w:cs="Arial"/>
                <w:color w:val="333333"/>
              </w:rPr>
            </w:rPrChange>
          </w:rPr>
          <w:t>Weerts</w:t>
        </w:r>
        <w:proofErr w:type="spellEnd"/>
        <w:r w:rsidRPr="00016479">
          <w:rPr>
            <w:lang w:val="en-US"/>
            <w:rPrChange w:id="413" w:author="Msy" w:date="2018-03-20T19:49:00Z">
              <w:rPr>
                <w:rFonts w:ascii="Arial" w:hAnsi="Arial" w:cs="Arial"/>
                <w:color w:val="333333"/>
              </w:rPr>
            </w:rPrChange>
          </w:rPr>
          <w:t xml:space="preserve"> (</w:t>
        </w:r>
        <w:proofErr w:type="spellStart"/>
        <w:proofErr w:type="gramStart"/>
        <w:r w:rsidRPr="00016479">
          <w:rPr>
            <w:lang w:val="en-US"/>
            <w:rPrChange w:id="414" w:author="Msy" w:date="2018-03-20T19:49:00Z">
              <w:rPr>
                <w:rFonts w:ascii="Arial" w:hAnsi="Arial" w:cs="Arial"/>
                <w:color w:val="333333"/>
              </w:rPr>
            </w:rPrChange>
          </w:rPr>
          <w:t>eds</w:t>
        </w:r>
        <w:proofErr w:type="spellEnd"/>
        <w:proofErr w:type="gramEnd"/>
        <w:r w:rsidRPr="00016479">
          <w:rPr>
            <w:lang w:val="en-US"/>
            <w:rPrChange w:id="415" w:author="Msy" w:date="2018-03-20T19:49:00Z">
              <w:rPr>
                <w:rFonts w:ascii="Arial" w:hAnsi="Arial" w:cs="Arial"/>
                <w:color w:val="333333"/>
              </w:rPr>
            </w:rPrChange>
          </w:rPr>
          <w:t xml:space="preserve">), Physics and Detectors at CLIC: CLIC Conceptual Design Report, </w:t>
        </w:r>
      </w:ins>
      <w:ins w:id="416" w:author="Msy" w:date="2018-03-20T20:20:00Z">
        <w:r w:rsidR="0083027E">
          <w:rPr>
            <w:lang w:val="en-US"/>
          </w:rPr>
          <w:fldChar w:fldCharType="begin"/>
        </w:r>
        <w:r w:rsidR="0083027E">
          <w:rPr>
            <w:lang w:val="en-US"/>
          </w:rPr>
          <w:instrText xml:space="preserve"> HYPERLINK "</w:instrText>
        </w:r>
      </w:ins>
      <w:ins w:id="417" w:author="Msy" w:date="2018-03-20T19:48:00Z">
        <w:r w:rsidR="0083027E" w:rsidRPr="00016479">
          <w:rPr>
            <w:lang w:val="en-US"/>
            <w:rPrChange w:id="418" w:author="Msy" w:date="2018-03-20T19:49:00Z">
              <w:rPr>
                <w:rFonts w:ascii="Arial" w:hAnsi="Arial" w:cs="Arial"/>
                <w:color w:val="333333"/>
              </w:rPr>
            </w:rPrChange>
          </w:rPr>
          <w:instrText>http://cds.cern.ch/record/1425915CERN-2012-003</w:instrText>
        </w:r>
      </w:ins>
      <w:ins w:id="419" w:author="Msy" w:date="2018-03-20T20:20:00Z">
        <w:r w:rsidR="0083027E">
          <w:rPr>
            <w:lang w:val="en-US"/>
          </w:rPr>
          <w:instrText xml:space="preserve">" </w:instrText>
        </w:r>
        <w:r w:rsidR="0083027E">
          <w:rPr>
            <w:lang w:val="en-US"/>
          </w:rPr>
          <w:fldChar w:fldCharType="separate"/>
        </w:r>
      </w:ins>
      <w:ins w:id="420" w:author="Msy" w:date="2018-03-20T19:48:00Z">
        <w:r w:rsidR="0083027E" w:rsidRPr="00006F9B">
          <w:rPr>
            <w:rStyle w:val="af"/>
            <w:lang w:val="en-US"/>
            <w:rPrChange w:id="421" w:author="Msy" w:date="2018-03-20T19:49:00Z">
              <w:rPr>
                <w:rFonts w:ascii="Arial" w:hAnsi="Arial" w:cs="Arial"/>
                <w:color w:val="333333"/>
              </w:rPr>
            </w:rPrChange>
          </w:rPr>
          <w:t>http://cds.cern.ch/record/1425915CERN-2012-003</w:t>
        </w:r>
      </w:ins>
      <w:ins w:id="422" w:author="Msy" w:date="2018-03-20T20:20:00Z">
        <w:r w:rsidR="0083027E">
          <w:rPr>
            <w:lang w:val="en-US"/>
          </w:rPr>
          <w:fldChar w:fldCharType="end"/>
        </w:r>
      </w:ins>
      <w:bookmarkEnd w:id="405"/>
      <w:ins w:id="423" w:author="Msy" w:date="2018-03-20T20:22:00Z">
        <w:r w:rsidR="0083027E">
          <w:rPr>
            <w:lang w:val="en-US"/>
          </w:rPr>
          <w:t>.</w:t>
        </w:r>
      </w:ins>
    </w:p>
    <w:p w14:paraId="29C5C9D8" w14:textId="3545C277" w:rsidR="0083027E" w:rsidRPr="003C42A6" w:rsidRDefault="0083027E" w:rsidP="00E6035E">
      <w:pPr>
        <w:pStyle w:val="referencetext"/>
        <w:rPr>
          <w:lang w:val="en-US"/>
        </w:rPr>
      </w:pPr>
      <w:bookmarkStart w:id="424" w:name="_Ref509340705"/>
      <w:ins w:id="425" w:author="Msy" w:date="2018-03-20T20:20:00Z">
        <w:r w:rsidRPr="0083027E">
          <w:rPr>
            <w:lang w:val="en-US"/>
            <w:rPrChange w:id="426" w:author="Msy" w:date="2018-03-20T20:21:00Z">
              <w:rPr>
                <w:rFonts w:ascii="Arial" w:hAnsi="Arial" w:cs="Arial"/>
                <w:color w:val="222222"/>
                <w:shd w:val="clear" w:color="auto" w:fill="FFFFFF"/>
              </w:rPr>
            </w:rPrChange>
          </w:rPr>
          <w:t xml:space="preserve">CMS collaboration. Projected Performance of an Upgraded CMS Detector at the LHC and HL-LHC: Contribution to the Snowmass Process, </w:t>
        </w:r>
      </w:ins>
      <w:ins w:id="427" w:author="Msy" w:date="2018-03-20T20:22:00Z">
        <w:r>
          <w:rPr>
            <w:lang w:val="en-US"/>
          </w:rPr>
          <w:t>[</w:t>
        </w:r>
      </w:ins>
      <w:ins w:id="428" w:author="Msy" w:date="2018-03-20T20:20:00Z">
        <w:r w:rsidRPr="0083027E">
          <w:rPr>
            <w:lang w:val="en-US"/>
            <w:rPrChange w:id="429" w:author="Msy" w:date="2018-03-20T20:21:00Z">
              <w:rPr>
                <w:rFonts w:ascii="Arial" w:hAnsi="Arial" w:cs="Arial"/>
                <w:color w:val="222222"/>
                <w:shd w:val="clear" w:color="auto" w:fill="FFFFFF"/>
              </w:rPr>
            </w:rPrChange>
          </w:rPr>
          <w:t>arXiv</w:t>
        </w:r>
        <w:proofErr w:type="gramStart"/>
        <w:r w:rsidRPr="0083027E">
          <w:rPr>
            <w:lang w:val="en-US"/>
            <w:rPrChange w:id="430" w:author="Msy" w:date="2018-03-20T20:21:00Z">
              <w:rPr>
                <w:rFonts w:ascii="Arial" w:hAnsi="Arial" w:cs="Arial"/>
                <w:color w:val="222222"/>
                <w:shd w:val="clear" w:color="auto" w:fill="FFFFFF"/>
              </w:rPr>
            </w:rPrChange>
          </w:rPr>
          <w:t>:1307.7135</w:t>
        </w:r>
      </w:ins>
      <w:proofErr w:type="gramEnd"/>
      <w:ins w:id="431" w:author="Msy" w:date="2018-03-20T20:22:00Z">
        <w:r>
          <w:rPr>
            <w:lang w:val="en-US"/>
          </w:rPr>
          <w:t>].</w:t>
        </w:r>
      </w:ins>
      <w:bookmarkEnd w:id="424"/>
    </w:p>
    <w:p w14:paraId="73411635" w14:textId="760E8220" w:rsidR="00C02D6D" w:rsidRPr="003C42A6" w:rsidRDefault="005C2F95" w:rsidP="00E6035E">
      <w:pPr>
        <w:pStyle w:val="referencetext"/>
        <w:rPr>
          <w:lang w:val="en-US"/>
        </w:rPr>
      </w:pPr>
      <w:bookmarkStart w:id="432" w:name="_Ref504552414"/>
      <w:r w:rsidRPr="003C42A6">
        <w:rPr>
          <w:rFonts w:hint="eastAsia"/>
          <w:lang w:val="ru-RU"/>
        </w:rPr>
        <w:lastRenderedPageBreak/>
        <w:t xml:space="preserve">H. Zhao et al., </w:t>
      </w:r>
      <w:r w:rsidRPr="003C42A6">
        <w:rPr>
          <w:lang w:val="en-US"/>
        </w:rPr>
        <w:t xml:space="preserve">PFA Oriented ECAL Optimization for the CEPC, </w:t>
      </w:r>
      <w:proofErr w:type="spellStart"/>
      <w:r w:rsidRPr="003C42A6">
        <w:rPr>
          <w:lang w:val="en-US"/>
        </w:rPr>
        <w:t>arXiv</w:t>
      </w:r>
      <w:proofErr w:type="spellEnd"/>
      <w:r w:rsidRPr="003C42A6">
        <w:rPr>
          <w:lang w:val="en-US"/>
        </w:rPr>
        <w:t xml:space="preserve"> preprint (2017) [</w:t>
      </w:r>
      <w:proofErr w:type="spellStart"/>
      <w:r w:rsidRPr="003C42A6">
        <w:rPr>
          <w:lang w:val="en-US"/>
        </w:rPr>
        <w:t>arXiv</w:t>
      </w:r>
      <w:proofErr w:type="spellEnd"/>
      <w:r w:rsidRPr="003C42A6">
        <w:rPr>
          <w:lang w:val="en-US"/>
        </w:rPr>
        <w:t>: 1</w:t>
      </w:r>
      <w:r w:rsidR="00CD5356" w:rsidRPr="003C42A6">
        <w:rPr>
          <w:lang w:val="en-US"/>
        </w:rPr>
        <w:t>7</w:t>
      </w:r>
      <w:r w:rsidRPr="003C42A6">
        <w:rPr>
          <w:lang w:val="en-US"/>
        </w:rPr>
        <w:t>12.09625].</w:t>
      </w:r>
    </w:p>
    <w:p w14:paraId="059B8B49" w14:textId="77777777" w:rsidR="00427D8E" w:rsidRPr="003C42A6" w:rsidRDefault="00E6035E" w:rsidP="00C03E29">
      <w:pPr>
        <w:pStyle w:val="referencetext"/>
        <w:rPr>
          <w:lang w:val="en-US"/>
        </w:rPr>
      </w:pPr>
      <w:bookmarkStart w:id="433" w:name="_Ref504552627"/>
      <w:bookmarkEnd w:id="432"/>
      <w:r w:rsidRPr="003C42A6">
        <w:rPr>
          <w:lang w:val="en-US"/>
        </w:rPr>
        <w:t>CALICE collaboration, Response of the CALICE Si-W ECAL Physics Prototype to electrons, J. Phys. Conf. Ser. 160(2009) 012065 [</w:t>
      </w:r>
      <w:proofErr w:type="spellStart"/>
      <w:r w:rsidRPr="003C42A6">
        <w:rPr>
          <w:lang w:val="en-US"/>
        </w:rPr>
        <w:t>arXiv</w:t>
      </w:r>
      <w:proofErr w:type="spellEnd"/>
      <w:r w:rsidRPr="003C42A6">
        <w:rPr>
          <w:lang w:val="en-US"/>
        </w:rPr>
        <w:t>: 0811.2354]</w:t>
      </w:r>
      <w:r w:rsidR="00832CAD" w:rsidRPr="003C42A6">
        <w:rPr>
          <w:lang w:val="en-US"/>
        </w:rPr>
        <w:t>.</w:t>
      </w:r>
      <w:bookmarkEnd w:id="389"/>
      <w:bookmarkEnd w:id="433"/>
    </w:p>
    <w:p w14:paraId="01C0615F" w14:textId="7EA11182" w:rsidR="00C02D6D" w:rsidRDefault="00ED28C5" w:rsidP="00C02D6D">
      <w:pPr>
        <w:pStyle w:val="referencetext"/>
        <w:rPr>
          <w:ins w:id="434" w:author="Msy" w:date="2018-03-20T16:36:00Z"/>
          <w:lang w:val="en-US"/>
        </w:rPr>
      </w:pPr>
      <w:bookmarkStart w:id="435" w:name="_Ref504552631"/>
      <w:r w:rsidRPr="003C42A6">
        <w:rPr>
          <w:lang w:val="en-US"/>
        </w:rPr>
        <w:t xml:space="preserve">CALICE collaboration, J. </w:t>
      </w:r>
      <w:proofErr w:type="spellStart"/>
      <w:r w:rsidRPr="003C42A6">
        <w:rPr>
          <w:lang w:val="en-US"/>
        </w:rPr>
        <w:t>Repond</w:t>
      </w:r>
      <w:proofErr w:type="spellEnd"/>
      <w:r w:rsidRPr="003C42A6">
        <w:rPr>
          <w:lang w:val="en-US"/>
        </w:rPr>
        <w:t xml:space="preserve"> et al., Design and Electronics Commissioning of the Physics Prototype of a Si-W Electromagnetic Calorimeter for the International Linear Collider, 2008 JINST 3 P08001 [arXiv:0805.4833].</w:t>
      </w:r>
      <w:bookmarkEnd w:id="435"/>
    </w:p>
    <w:p w14:paraId="5C0CACAE" w14:textId="21667734" w:rsidR="008A3311" w:rsidRPr="003C42A6" w:rsidRDefault="008A3311" w:rsidP="00C02D6D">
      <w:pPr>
        <w:pStyle w:val="referencetext"/>
        <w:rPr>
          <w:lang w:val="en-US"/>
        </w:rPr>
      </w:pPr>
      <w:bookmarkStart w:id="436" w:name="_Ref509327397"/>
      <w:ins w:id="437" w:author="Msy" w:date="2018-03-20T16:37:00Z">
        <w:r w:rsidRPr="008A3311">
          <w:rPr>
            <w:lang w:val="en-US"/>
            <w:rPrChange w:id="438" w:author="Msy" w:date="2018-03-20T16:39:00Z">
              <w:rPr>
                <w:lang w:val="ru-RU"/>
              </w:rPr>
            </w:rPrChange>
          </w:rPr>
          <w:t>Amjad M S et al.,</w:t>
        </w:r>
      </w:ins>
      <w:ins w:id="439" w:author="Msy" w:date="2018-03-20T16:38:00Z">
        <w:r w:rsidRPr="008A3311">
          <w:rPr>
            <w:lang w:val="en-US"/>
            <w:rPrChange w:id="440" w:author="Msy" w:date="2018-03-20T16:39:00Z">
              <w:rPr>
                <w:rFonts w:ascii="Arial" w:hAnsi="Arial" w:cs="Arial"/>
                <w:color w:val="222222"/>
                <w:shd w:val="clear" w:color="auto" w:fill="FFFFFF"/>
              </w:rPr>
            </w:rPrChange>
          </w:rPr>
          <w:t xml:space="preserve"> Beam test performance of the SKIROC2 ASIC, </w:t>
        </w:r>
        <w:proofErr w:type="spellStart"/>
        <w:r w:rsidRPr="003C42A6">
          <w:rPr>
            <w:lang w:val="en-US"/>
          </w:rPr>
          <w:t>Nucl</w:t>
        </w:r>
        <w:proofErr w:type="spellEnd"/>
        <w:r w:rsidRPr="003C42A6">
          <w:rPr>
            <w:lang w:val="en-US"/>
          </w:rPr>
          <w:t xml:space="preserve">. </w:t>
        </w:r>
        <w:proofErr w:type="spellStart"/>
        <w:r w:rsidRPr="003C42A6">
          <w:rPr>
            <w:lang w:val="en-US"/>
          </w:rPr>
          <w:t>Instrum</w:t>
        </w:r>
        <w:proofErr w:type="spellEnd"/>
        <w:r w:rsidRPr="003C42A6">
          <w:rPr>
            <w:lang w:val="en-US"/>
          </w:rPr>
          <w:t>. Meth.</w:t>
        </w:r>
        <w:r>
          <w:rPr>
            <w:lang w:val="en-US"/>
          </w:rPr>
          <w:t xml:space="preserve"> A</w:t>
        </w:r>
      </w:ins>
      <w:ins w:id="441" w:author="Msy" w:date="2018-03-20T16:39:00Z">
        <w:r>
          <w:rPr>
            <w:lang w:val="en-US"/>
          </w:rPr>
          <w:t xml:space="preserve"> 778 (2015) 78.</w:t>
        </w:r>
      </w:ins>
      <w:bookmarkEnd w:id="436"/>
    </w:p>
    <w:p w14:paraId="68836DBE" w14:textId="77777777" w:rsidR="009A3D2A" w:rsidRPr="003C42A6" w:rsidRDefault="009A3D2A" w:rsidP="00C03E29">
      <w:pPr>
        <w:pStyle w:val="referencetext"/>
        <w:rPr>
          <w:lang w:val="en-US"/>
        </w:rPr>
      </w:pPr>
      <w:bookmarkStart w:id="442" w:name="_Ref504552287"/>
      <w:r w:rsidRPr="003C42A6">
        <w:rPr>
          <w:lang w:val="en-US"/>
        </w:rPr>
        <w:t xml:space="preserve">T. </w:t>
      </w:r>
      <w:proofErr w:type="spellStart"/>
      <w:r w:rsidRPr="003C42A6">
        <w:rPr>
          <w:lang w:val="en-US"/>
        </w:rPr>
        <w:t>Behnke</w:t>
      </w:r>
      <w:proofErr w:type="spellEnd"/>
      <w:r w:rsidRPr="003C42A6">
        <w:rPr>
          <w:lang w:val="en-US"/>
        </w:rPr>
        <w:t xml:space="preserve"> et al. (ed.), Reference Design Report “Volume 4: Detectors” (2007), available at http://lcdev.kek.jp/RDR.</w:t>
      </w:r>
      <w:bookmarkEnd w:id="442"/>
    </w:p>
    <w:p w14:paraId="15160EB5" w14:textId="77777777" w:rsidR="00A9053C" w:rsidRPr="003C42A6" w:rsidRDefault="00E6035E" w:rsidP="00C03E29">
      <w:pPr>
        <w:pStyle w:val="referencetext"/>
        <w:rPr>
          <w:lang w:val="en-US"/>
        </w:rPr>
      </w:pPr>
      <w:bookmarkStart w:id="443" w:name="_Ref504552836"/>
      <w:r w:rsidRPr="003C42A6">
        <w:rPr>
          <w:lang w:val="en-US"/>
        </w:rPr>
        <w:t xml:space="preserve">S. </w:t>
      </w:r>
      <w:proofErr w:type="spellStart"/>
      <w:r w:rsidRPr="003C42A6">
        <w:rPr>
          <w:lang w:val="en-US"/>
        </w:rPr>
        <w:t>Callier</w:t>
      </w:r>
      <w:proofErr w:type="spellEnd"/>
      <w:r w:rsidRPr="003C42A6">
        <w:rPr>
          <w:lang w:val="en-US"/>
        </w:rPr>
        <w:t xml:space="preserve">, F. </w:t>
      </w:r>
      <w:proofErr w:type="spellStart"/>
      <w:r w:rsidRPr="003C42A6">
        <w:rPr>
          <w:lang w:val="en-US"/>
        </w:rPr>
        <w:t>Dulucq</w:t>
      </w:r>
      <w:proofErr w:type="spellEnd"/>
      <w:r w:rsidRPr="003C42A6">
        <w:rPr>
          <w:lang w:val="en-US"/>
        </w:rPr>
        <w:t xml:space="preserve">, C. de La </w:t>
      </w:r>
      <w:proofErr w:type="spellStart"/>
      <w:r w:rsidRPr="003C42A6">
        <w:rPr>
          <w:lang w:val="en-US"/>
        </w:rPr>
        <w:t>Taille</w:t>
      </w:r>
      <w:proofErr w:type="spellEnd"/>
      <w:r w:rsidRPr="003C42A6">
        <w:rPr>
          <w:lang w:val="en-US"/>
        </w:rPr>
        <w:t>, G. Martin-</w:t>
      </w:r>
      <w:proofErr w:type="spellStart"/>
      <w:r w:rsidRPr="003C42A6">
        <w:rPr>
          <w:lang w:val="en-US"/>
        </w:rPr>
        <w:t>Chassard</w:t>
      </w:r>
      <w:proofErr w:type="spellEnd"/>
      <w:r w:rsidRPr="003C42A6">
        <w:rPr>
          <w:lang w:val="en-US"/>
        </w:rPr>
        <w:t xml:space="preserve"> and N. Seguin-Moreau, SKIROC2, front end chip designed to readout the Electromagnetic </w:t>
      </w:r>
      <w:proofErr w:type="spellStart"/>
      <w:r w:rsidRPr="003C42A6">
        <w:rPr>
          <w:lang w:val="en-US"/>
        </w:rPr>
        <w:t>CALorimeter</w:t>
      </w:r>
      <w:proofErr w:type="spellEnd"/>
      <w:r w:rsidRPr="003C42A6">
        <w:rPr>
          <w:lang w:val="en-US"/>
        </w:rPr>
        <w:t xml:space="preserve"> at the ILC, 2011 JINST 6 C12040</w:t>
      </w:r>
      <w:r w:rsidR="000E6A63" w:rsidRPr="003C42A6">
        <w:rPr>
          <w:lang w:val="en-US"/>
        </w:rPr>
        <w:t>.</w:t>
      </w:r>
      <w:bookmarkEnd w:id="443"/>
    </w:p>
    <w:p w14:paraId="0A3EF2D3" w14:textId="3F5403AD" w:rsidR="00E6035E" w:rsidRPr="003C42A6" w:rsidRDefault="00E6035E" w:rsidP="00C03E29">
      <w:pPr>
        <w:pStyle w:val="referencetext"/>
        <w:rPr>
          <w:lang w:val="en-US"/>
        </w:rPr>
      </w:pPr>
      <w:bookmarkStart w:id="444" w:name="_Ref504552856"/>
      <w:r w:rsidRPr="003C42A6">
        <w:rPr>
          <w:lang w:val="en-US"/>
        </w:rPr>
        <w:t xml:space="preserve">H. Baer et al., </w:t>
      </w:r>
      <w:proofErr w:type="gramStart"/>
      <w:r w:rsidRPr="003C42A6">
        <w:rPr>
          <w:lang w:val="en-US"/>
        </w:rPr>
        <w:t>The</w:t>
      </w:r>
      <w:proofErr w:type="gramEnd"/>
      <w:r w:rsidRPr="003C42A6">
        <w:rPr>
          <w:lang w:val="en-US"/>
        </w:rPr>
        <w:t xml:space="preserve"> International Linear Collider Technical Design Report. Volume 2: Physics, </w:t>
      </w:r>
      <w:r w:rsidR="005C2F95" w:rsidRPr="003C42A6">
        <w:rPr>
          <w:lang w:val="en-US"/>
        </w:rPr>
        <w:t>[</w:t>
      </w:r>
      <w:r w:rsidRPr="003C42A6">
        <w:rPr>
          <w:lang w:val="en-US"/>
        </w:rPr>
        <w:t>arXiv</w:t>
      </w:r>
      <w:proofErr w:type="gramStart"/>
      <w:r w:rsidRPr="003C42A6">
        <w:rPr>
          <w:lang w:val="en-US"/>
        </w:rPr>
        <w:t>:1306.6352</w:t>
      </w:r>
      <w:proofErr w:type="gramEnd"/>
      <w:r w:rsidR="005C2F95" w:rsidRPr="003C42A6">
        <w:rPr>
          <w:lang w:val="en-US"/>
        </w:rPr>
        <w:t>]</w:t>
      </w:r>
      <w:r w:rsidRPr="003C42A6">
        <w:rPr>
          <w:lang w:val="en-US"/>
        </w:rPr>
        <w:t>.</w:t>
      </w:r>
      <w:bookmarkEnd w:id="444"/>
    </w:p>
    <w:p w14:paraId="2BF63D8E" w14:textId="77777777" w:rsidR="00E6035E" w:rsidRPr="003C42A6" w:rsidRDefault="00975CCC" w:rsidP="00C03E29">
      <w:pPr>
        <w:pStyle w:val="referencetext"/>
        <w:rPr>
          <w:lang w:val="en-US"/>
        </w:rPr>
      </w:pPr>
      <w:hyperlink r:id="rId33" w:history="1">
        <w:bookmarkStart w:id="445" w:name="_Ref504552874"/>
        <w:r w:rsidR="00E6035E" w:rsidRPr="003C42A6">
          <w:rPr>
            <w:lang w:val="en-US"/>
          </w:rPr>
          <w:t>http://www.hamamatsu.com/resources/pdf/ssd/si_pd_kspd0001e.pdf</w:t>
        </w:r>
        <w:bookmarkEnd w:id="445"/>
      </w:hyperlink>
    </w:p>
    <w:p w14:paraId="20A42D35" w14:textId="77777777" w:rsidR="00E6035E" w:rsidRPr="003C42A6" w:rsidRDefault="00975CCC" w:rsidP="00C03E29">
      <w:pPr>
        <w:pStyle w:val="referencetext"/>
        <w:rPr>
          <w:lang w:val="en-US"/>
        </w:rPr>
      </w:pPr>
      <w:hyperlink r:id="rId34" w:history="1">
        <w:bookmarkStart w:id="446" w:name="_Ref504552889"/>
        <w:r w:rsidR="00E6035E" w:rsidRPr="003C42A6">
          <w:rPr>
            <w:lang w:val="en-US"/>
          </w:rPr>
          <w:t>http://www.ti.com/lit/ds/symlink/tps7a47.pdf</w:t>
        </w:r>
        <w:bookmarkEnd w:id="446"/>
      </w:hyperlink>
    </w:p>
    <w:p w14:paraId="5566FBB5" w14:textId="77777777" w:rsidR="00E6035E" w:rsidRPr="003C42A6" w:rsidRDefault="00E6035E" w:rsidP="00E6035E">
      <w:pPr>
        <w:pStyle w:val="referencetext"/>
        <w:rPr>
          <w:lang w:val="en-US"/>
        </w:rPr>
      </w:pPr>
      <w:bookmarkStart w:id="447" w:name="_Ref504552912"/>
      <w:r w:rsidRPr="003C42A6">
        <w:rPr>
          <w:lang w:val="en-US"/>
        </w:rPr>
        <w:t>http://www.erni.com/cn/produkte/show/product/154744/</w:t>
      </w:r>
      <w:bookmarkEnd w:id="447"/>
    </w:p>
    <w:p w14:paraId="6AD32418" w14:textId="22723780" w:rsidR="00E6035E" w:rsidRPr="003C42A6" w:rsidRDefault="00E6035E" w:rsidP="00C03E29">
      <w:pPr>
        <w:pStyle w:val="referencetext"/>
        <w:rPr>
          <w:lang w:val="en-US"/>
        </w:rPr>
      </w:pPr>
      <w:bookmarkStart w:id="448" w:name="_Ref504552930"/>
      <w:r w:rsidRPr="003C42A6">
        <w:rPr>
          <w:lang w:val="en-US"/>
        </w:rPr>
        <w:t xml:space="preserve">X. Chen et al., </w:t>
      </w:r>
      <w:proofErr w:type="spellStart"/>
      <w:r w:rsidRPr="003C42A6">
        <w:rPr>
          <w:lang w:val="en-US"/>
        </w:rPr>
        <w:t>PandaX</w:t>
      </w:r>
      <w:proofErr w:type="spellEnd"/>
      <w:r w:rsidRPr="003C42A6">
        <w:rPr>
          <w:lang w:val="en-US"/>
        </w:rPr>
        <w:t xml:space="preserve">-III: Searching for </w:t>
      </w:r>
      <w:proofErr w:type="spellStart"/>
      <w:r w:rsidRPr="003C42A6">
        <w:rPr>
          <w:lang w:val="en-US"/>
        </w:rPr>
        <w:t>Neutrinoless</w:t>
      </w:r>
      <w:proofErr w:type="spellEnd"/>
      <w:r w:rsidRPr="003C42A6">
        <w:rPr>
          <w:lang w:val="en-US"/>
        </w:rPr>
        <w:t xml:space="preserve"> Double Beta Decay with High</w:t>
      </w:r>
      <w:r w:rsidR="004058A6" w:rsidRPr="003C42A6">
        <w:rPr>
          <w:lang w:val="en-US"/>
        </w:rPr>
        <w:t>-</w:t>
      </w:r>
      <w:r w:rsidRPr="003C42A6">
        <w:rPr>
          <w:lang w:val="en-US"/>
        </w:rPr>
        <w:t>Pressure 136Xe Gas Time Projection Chambers, Sci. China Phys. Mech. Astron. 60 (2017) 061011.</w:t>
      </w:r>
      <w:bookmarkEnd w:id="448"/>
    </w:p>
    <w:p w14:paraId="411CA8A7" w14:textId="77777777" w:rsidR="00E6035E" w:rsidRDefault="00E6035E" w:rsidP="00C03E29">
      <w:pPr>
        <w:pStyle w:val="referencetext"/>
        <w:rPr>
          <w:ins w:id="449" w:author="Msy" w:date="2018-03-20T16:20:00Z"/>
          <w:lang w:val="en-US"/>
        </w:rPr>
      </w:pPr>
      <w:bookmarkStart w:id="450" w:name="_Ref504552943"/>
      <w:r w:rsidRPr="003C42A6">
        <w:rPr>
          <w:lang w:val="en-US"/>
        </w:rPr>
        <w:t xml:space="preserve">C. Li et al., Design of the FPGA-based gigabit serial link for </w:t>
      </w:r>
      <w:proofErr w:type="spellStart"/>
      <w:r w:rsidRPr="003C42A6">
        <w:rPr>
          <w:lang w:val="en-US"/>
        </w:rPr>
        <w:t>PandaX</w:t>
      </w:r>
      <w:proofErr w:type="spellEnd"/>
      <w:r w:rsidRPr="003C42A6">
        <w:rPr>
          <w:lang w:val="en-US"/>
        </w:rPr>
        <w:t>-III prototype TPC, Radiation Detection Technology and Methods, 1 (2017) 25.</w:t>
      </w:r>
      <w:bookmarkEnd w:id="450"/>
    </w:p>
    <w:p w14:paraId="7C844583" w14:textId="3B7E283B" w:rsidR="003D1DF7" w:rsidRPr="003C42A6" w:rsidRDefault="003D1DF7" w:rsidP="00C03E29">
      <w:pPr>
        <w:pStyle w:val="referencetext"/>
        <w:rPr>
          <w:lang w:val="en-US"/>
        </w:rPr>
      </w:pPr>
      <w:bookmarkStart w:id="451" w:name="_Ref509326315"/>
      <w:ins w:id="452" w:author="Msy" w:date="2018-03-20T16:20:00Z">
        <w:r>
          <w:rPr>
            <w:lang w:val="en-US"/>
          </w:rPr>
          <w:t xml:space="preserve">T. </w:t>
        </w:r>
        <w:proofErr w:type="spellStart"/>
        <w:r>
          <w:rPr>
            <w:lang w:val="en-US"/>
          </w:rPr>
          <w:t>Suehara</w:t>
        </w:r>
        <w:proofErr w:type="spellEnd"/>
        <w:r>
          <w:rPr>
            <w:lang w:val="en-US"/>
          </w:rPr>
          <w:t xml:space="preserve"> et al., </w:t>
        </w:r>
      </w:ins>
      <w:ins w:id="453" w:author="Msy" w:date="2018-03-20T16:21:00Z">
        <w:r w:rsidRPr="003D1DF7">
          <w:rPr>
            <w:rFonts w:hint="eastAsia"/>
            <w:lang w:val="en-US"/>
            <w:rPrChange w:id="454" w:author="Msy" w:date="2018-03-20T16:22:00Z">
              <w:rPr>
                <w:rFonts w:ascii="CMR12" w:hAnsi="CMR12" w:hint="eastAsia"/>
                <w:color w:val="000000"/>
                <w:sz w:val="24"/>
                <w:szCs w:val="24"/>
                <w:lang w:val="ru-RU"/>
              </w:rPr>
            </w:rPrChange>
          </w:rPr>
          <w:t xml:space="preserve">Performance study of SKIROC2/A ASIC for ILD Si-W ECAL, 2018 JINST </w:t>
        </w:r>
      </w:ins>
      <w:ins w:id="455" w:author="Msy" w:date="2018-03-20T16:22:00Z">
        <w:r w:rsidRPr="003D1DF7">
          <w:rPr>
            <w:rFonts w:hint="eastAsia"/>
            <w:lang w:val="en-US"/>
            <w:rPrChange w:id="456" w:author="Msy" w:date="2018-03-20T16:22:00Z">
              <w:rPr>
                <w:rFonts w:ascii="CMR12" w:hAnsi="CMR12" w:hint="eastAsia"/>
                <w:color w:val="000000"/>
                <w:sz w:val="24"/>
                <w:szCs w:val="24"/>
                <w:lang w:val="en-US"/>
              </w:rPr>
            </w:rPrChange>
          </w:rPr>
          <w:t>13(03) C03015</w:t>
        </w:r>
      </w:ins>
      <w:bookmarkEnd w:id="451"/>
    </w:p>
    <w:bookmarkEnd w:id="384"/>
    <w:bookmarkEnd w:id="385"/>
    <w:bookmarkEnd w:id="386"/>
    <w:p w14:paraId="037ED2EF" w14:textId="77777777" w:rsidR="008E6EAD" w:rsidRPr="003C42A6" w:rsidRDefault="008E6EAD" w:rsidP="004F12AC">
      <w:pPr>
        <w:pStyle w:val="a1"/>
      </w:pPr>
    </w:p>
    <w:sectPr w:rsidR="008E6EAD" w:rsidRPr="003C42A6" w:rsidSect="00CB0047">
      <w:headerReference w:type="even" r:id="rId35"/>
      <w:footerReference w:type="default" r:id="rId36"/>
      <w:headerReference w:type="first" r:id="rId37"/>
      <w:footerReference w:type="first" r:id="rId38"/>
      <w:footnotePr>
        <w:numRestart w:val="eachSect"/>
      </w:footnotePr>
      <w:pgSz w:w="11906" w:h="16838" w:code="9"/>
      <w:pgMar w:top="1701" w:right="1701" w:bottom="2155" w:left="1701" w:header="1814" w:footer="1134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F7DA27" w14:textId="77777777" w:rsidR="00975CCC" w:rsidRDefault="00975CCC">
      <w:r>
        <w:separator/>
      </w:r>
    </w:p>
    <w:p w14:paraId="4B78FF5B" w14:textId="77777777" w:rsidR="00975CCC" w:rsidRDefault="00975CCC"/>
  </w:endnote>
  <w:endnote w:type="continuationSeparator" w:id="0">
    <w:p w14:paraId="39F80689" w14:textId="77777777" w:rsidR="00975CCC" w:rsidRDefault="00975CCC">
      <w:r>
        <w:continuationSeparator/>
      </w:r>
    </w:p>
    <w:p w14:paraId="7B1F99CC" w14:textId="77777777" w:rsidR="00975CCC" w:rsidRDefault="00975C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Fv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MR12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rtxm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587415" w14:textId="77777777" w:rsidR="008C3514" w:rsidRPr="00074B43" w:rsidRDefault="008C3514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5760AB">
      <w:rPr>
        <w:rStyle w:val="ae"/>
        <w:noProof/>
      </w:rPr>
      <w:t>11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516A3753" w14:textId="77777777" w:rsidR="008C3514" w:rsidRPr="00074B43" w:rsidRDefault="008C3514" w:rsidP="00074B43">
    <w:pPr>
      <w:pStyle w:val="aa"/>
      <w:jc w:val="center"/>
      <w:rPr>
        <w:lang w:val="en-US"/>
      </w:rPr>
    </w:pPr>
  </w:p>
  <w:p w14:paraId="72D941FE" w14:textId="77777777" w:rsidR="008C3514" w:rsidRDefault="008C3514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6D884D" w14:textId="77777777" w:rsidR="008C3514" w:rsidRPr="00753AE1" w:rsidRDefault="008C3514" w:rsidP="001D39F3">
    <w:pPr>
      <w:pStyle w:val="aa"/>
      <w:framePr w:wrap="around" w:vAnchor="text" w:hAnchor="margin" w:xAlign="center" w:y="1"/>
      <w:rPr>
        <w:rStyle w:val="ae"/>
        <w:lang w:val="en-US"/>
      </w:rPr>
    </w:pPr>
    <w:r>
      <w:rPr>
        <w:rStyle w:val="ae"/>
        <w:lang w:val="en-US"/>
      </w:rPr>
      <w:t xml:space="preserve">– </w:t>
    </w: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5760AB">
      <w:rPr>
        <w:rStyle w:val="ae"/>
        <w:noProof/>
      </w:rPr>
      <w:t>1</w:t>
    </w:r>
    <w:r>
      <w:rPr>
        <w:rStyle w:val="ae"/>
      </w:rPr>
      <w:fldChar w:fldCharType="end"/>
    </w:r>
    <w:r>
      <w:rPr>
        <w:rStyle w:val="ae"/>
        <w:lang w:val="en-US"/>
      </w:rPr>
      <w:t xml:space="preserve"> –</w:t>
    </w:r>
  </w:p>
  <w:p w14:paraId="7D12CD9B" w14:textId="77777777" w:rsidR="008C3514" w:rsidRPr="00C817F6" w:rsidRDefault="008C3514" w:rsidP="00C817F6">
    <w:pPr>
      <w:pStyle w:val="aa"/>
    </w:pPr>
  </w:p>
  <w:p w14:paraId="5566B921" w14:textId="77777777" w:rsidR="008C3514" w:rsidRDefault="008C351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4FC0BE" w14:textId="77777777" w:rsidR="00975CCC" w:rsidRDefault="00975CCC">
      <w:r>
        <w:separator/>
      </w:r>
    </w:p>
  </w:footnote>
  <w:footnote w:type="continuationSeparator" w:id="0">
    <w:p w14:paraId="0230ABAE" w14:textId="77777777" w:rsidR="00975CCC" w:rsidRDefault="00975CCC">
      <w:r>
        <w:continuationSeparator/>
      </w:r>
    </w:p>
    <w:p w14:paraId="2036DA60" w14:textId="77777777" w:rsidR="00975CCC" w:rsidRDefault="00975CCC"/>
  </w:footnote>
  <w:footnote w:type="continuationNotice" w:id="1">
    <w:p w14:paraId="6B497592" w14:textId="77777777" w:rsidR="00975CCC" w:rsidRDefault="00975CCC"/>
    <w:p w14:paraId="7C3061CA" w14:textId="77777777" w:rsidR="00975CCC" w:rsidRDefault="00975CCC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094918" w14:textId="77777777" w:rsidR="008C3514" w:rsidRDefault="008C3514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DCB2D4" w14:textId="77777777" w:rsidR="008C3514" w:rsidRPr="00DC7434" w:rsidRDefault="008C3514" w:rsidP="00DC7434"/>
  <w:p w14:paraId="13C53C32" w14:textId="77777777" w:rsidR="008C3514" w:rsidRDefault="008C351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4056870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54F5C8A"/>
    <w:multiLevelType w:val="hybridMultilevel"/>
    <w:tmpl w:val="B6F43686"/>
    <w:lvl w:ilvl="0" w:tplc="C4D6F58C">
      <w:start w:val="1"/>
      <w:numFmt w:val="lowerLetter"/>
      <w:pStyle w:val="Address"/>
      <w:lvlText w:val="%1"/>
      <w:lvlJc w:val="left"/>
      <w:pPr>
        <w:tabs>
          <w:tab w:val="num" w:pos="114"/>
        </w:tabs>
        <w:ind w:left="114" w:hanging="114"/>
      </w:pPr>
      <w:rPr>
        <w:rFonts w:hint="default"/>
        <w:b w:val="0"/>
        <w:i/>
        <w:sz w:val="24"/>
        <w:szCs w:val="24"/>
        <w:vertAlign w:val="superscript"/>
      </w:rPr>
    </w:lvl>
    <w:lvl w:ilvl="1" w:tplc="0410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410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410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2">
    <w:nsid w:val="0BFE3760"/>
    <w:multiLevelType w:val="hybridMultilevel"/>
    <w:tmpl w:val="53507970"/>
    <w:lvl w:ilvl="0" w:tplc="39BE75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2CF5ACF"/>
    <w:multiLevelType w:val="multilevel"/>
    <w:tmpl w:val="04100023"/>
    <w:lvl w:ilvl="0">
      <w:start w:val="1"/>
      <w:numFmt w:val="upperRoman"/>
      <w:pStyle w:val="1"/>
      <w:lvlText w:val="Articolo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pStyle w:val="2"/>
      <w:isLgl/>
      <w:lvlText w:val="Sezione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4">
    <w:nsid w:val="3EE16BBA"/>
    <w:multiLevelType w:val="multilevel"/>
    <w:tmpl w:val="D9BA3D10"/>
    <w:lvl w:ilvl="0">
      <w:start w:val="1"/>
      <w:numFmt w:val="decimal"/>
      <w:pStyle w:val="section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Subsection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Subsubsection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>
    <w:nsid w:val="3F4C7D35"/>
    <w:multiLevelType w:val="multilevel"/>
    <w:tmpl w:val="4B6E135A"/>
    <w:styleLink w:val="QueriesLis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AE61500"/>
    <w:multiLevelType w:val="multilevel"/>
    <w:tmpl w:val="7424F97A"/>
    <w:styleLink w:val="references"/>
    <w:lvl w:ilvl="0">
      <w:start w:val="1"/>
      <w:numFmt w:val="decimal"/>
      <w:pStyle w:val="referencetext"/>
      <w:lvlText w:val="[%1]"/>
      <w:lvlJc w:val="right"/>
      <w:pPr>
        <w:tabs>
          <w:tab w:val="num" w:pos="454"/>
        </w:tabs>
        <w:ind w:left="454" w:hanging="114"/>
      </w:pPr>
      <w:rPr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64596DC4"/>
    <w:multiLevelType w:val="multilevel"/>
    <w:tmpl w:val="6DE2E6A4"/>
    <w:styleLink w:val="Reference"/>
    <w:lvl w:ilvl="0">
      <w:start w:val="1"/>
      <w:numFmt w:val="decimal"/>
      <w:lvlText w:val="[%1]"/>
      <w:lvlJc w:val="left"/>
      <w:pPr>
        <w:tabs>
          <w:tab w:val="num" w:pos="113"/>
        </w:tabs>
        <w:ind w:left="454" w:hanging="454"/>
      </w:pPr>
      <w:rPr>
        <w:rFonts w:ascii="Times New Roman" w:hAnsi="Times New Roman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4"/>
  </w:num>
  <w:num w:numId="9">
    <w:abstractNumId w:val="4"/>
  </w:num>
  <w:num w:numId="10">
    <w:abstractNumId w:val="2"/>
  </w:num>
  <w:num w:numId="11">
    <w:abstractNumId w:val="4"/>
  </w:num>
  <w:num w:numId="12">
    <w:abstractNumId w:val="4"/>
  </w:num>
  <w:num w:numId="13">
    <w:abstractNumId w:val="4"/>
  </w:num>
  <w:num w:numId="14">
    <w:abstractNumId w:val="6"/>
  </w:num>
  <w:numIdMacAtCleanup w:val="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sy">
    <w15:presenceInfo w15:providerId="None" w15:userId="Ms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bordersDoNotSurroundHeader/>
  <w:bordersDoNotSurroundFooter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de-DE" w:vendorID="64" w:dllVersion="131078" w:nlCheck="1" w:checkStyle="1"/>
  <w:activeWritingStyle w:appName="MSWord" w:lang="fr-FR" w:vendorID="64" w:dllVersion="131078" w:nlCheck="1" w:checkStyle="1"/>
  <w:activeWritingStyle w:appName="MSWord" w:lang="zh-CN" w:vendorID="64" w:dllVersion="131077" w:nlCheck="1" w:checkStyle="1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</w:hdrShapeDefaults>
  <w:footnotePr>
    <w:numFmt w:val="chicago"/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D71"/>
    <w:rsid w:val="000002E9"/>
    <w:rsid w:val="00001452"/>
    <w:rsid w:val="000019FF"/>
    <w:rsid w:val="00002F23"/>
    <w:rsid w:val="00003A5A"/>
    <w:rsid w:val="00003ACE"/>
    <w:rsid w:val="000045E4"/>
    <w:rsid w:val="00004A2F"/>
    <w:rsid w:val="00004E6B"/>
    <w:rsid w:val="000055B4"/>
    <w:rsid w:val="000068DB"/>
    <w:rsid w:val="00007AAD"/>
    <w:rsid w:val="000113A2"/>
    <w:rsid w:val="00012579"/>
    <w:rsid w:val="00012A3C"/>
    <w:rsid w:val="00012F5B"/>
    <w:rsid w:val="00013C76"/>
    <w:rsid w:val="00014DA6"/>
    <w:rsid w:val="00014FE2"/>
    <w:rsid w:val="00015600"/>
    <w:rsid w:val="000158A5"/>
    <w:rsid w:val="00016479"/>
    <w:rsid w:val="00016F57"/>
    <w:rsid w:val="00020524"/>
    <w:rsid w:val="00020601"/>
    <w:rsid w:val="000222AD"/>
    <w:rsid w:val="0002396D"/>
    <w:rsid w:val="0002483A"/>
    <w:rsid w:val="000268C9"/>
    <w:rsid w:val="00026FAE"/>
    <w:rsid w:val="0002729B"/>
    <w:rsid w:val="000277C0"/>
    <w:rsid w:val="0002785F"/>
    <w:rsid w:val="00030CE5"/>
    <w:rsid w:val="00030E18"/>
    <w:rsid w:val="0003100A"/>
    <w:rsid w:val="00031721"/>
    <w:rsid w:val="00032764"/>
    <w:rsid w:val="00033455"/>
    <w:rsid w:val="00033EA2"/>
    <w:rsid w:val="00034876"/>
    <w:rsid w:val="00035074"/>
    <w:rsid w:val="000357BF"/>
    <w:rsid w:val="000374AD"/>
    <w:rsid w:val="00037E99"/>
    <w:rsid w:val="000400B0"/>
    <w:rsid w:val="00040780"/>
    <w:rsid w:val="00040EA3"/>
    <w:rsid w:val="0004224B"/>
    <w:rsid w:val="000429C0"/>
    <w:rsid w:val="000431F5"/>
    <w:rsid w:val="00043655"/>
    <w:rsid w:val="000445E1"/>
    <w:rsid w:val="0004497A"/>
    <w:rsid w:val="00045B86"/>
    <w:rsid w:val="000460FE"/>
    <w:rsid w:val="00046587"/>
    <w:rsid w:val="00046AD8"/>
    <w:rsid w:val="00046E2B"/>
    <w:rsid w:val="0005036B"/>
    <w:rsid w:val="00051EB5"/>
    <w:rsid w:val="00053A76"/>
    <w:rsid w:val="00053D31"/>
    <w:rsid w:val="000545B1"/>
    <w:rsid w:val="00054C36"/>
    <w:rsid w:val="00054DAE"/>
    <w:rsid w:val="0005590E"/>
    <w:rsid w:val="00056552"/>
    <w:rsid w:val="000570DF"/>
    <w:rsid w:val="000574D4"/>
    <w:rsid w:val="00057621"/>
    <w:rsid w:val="000608D5"/>
    <w:rsid w:val="00060F6C"/>
    <w:rsid w:val="000613FF"/>
    <w:rsid w:val="00061E49"/>
    <w:rsid w:val="00061FED"/>
    <w:rsid w:val="00062161"/>
    <w:rsid w:val="00063310"/>
    <w:rsid w:val="00064350"/>
    <w:rsid w:val="00064C03"/>
    <w:rsid w:val="000657FD"/>
    <w:rsid w:val="00066C4A"/>
    <w:rsid w:val="00066F25"/>
    <w:rsid w:val="00071C1D"/>
    <w:rsid w:val="00072927"/>
    <w:rsid w:val="00072F14"/>
    <w:rsid w:val="0007356A"/>
    <w:rsid w:val="00073877"/>
    <w:rsid w:val="000744A6"/>
    <w:rsid w:val="00074B43"/>
    <w:rsid w:val="00074E05"/>
    <w:rsid w:val="00074F36"/>
    <w:rsid w:val="00075124"/>
    <w:rsid w:val="00075691"/>
    <w:rsid w:val="00075BF8"/>
    <w:rsid w:val="000763D9"/>
    <w:rsid w:val="00076BF5"/>
    <w:rsid w:val="000770A1"/>
    <w:rsid w:val="00077A6F"/>
    <w:rsid w:val="00077B74"/>
    <w:rsid w:val="0008231F"/>
    <w:rsid w:val="0008315E"/>
    <w:rsid w:val="0008342C"/>
    <w:rsid w:val="0008556F"/>
    <w:rsid w:val="00085A6D"/>
    <w:rsid w:val="00086E71"/>
    <w:rsid w:val="00087628"/>
    <w:rsid w:val="00087B11"/>
    <w:rsid w:val="00087B78"/>
    <w:rsid w:val="000905CA"/>
    <w:rsid w:val="00090DA8"/>
    <w:rsid w:val="00091071"/>
    <w:rsid w:val="00091417"/>
    <w:rsid w:val="00091866"/>
    <w:rsid w:val="00091CDA"/>
    <w:rsid w:val="00092D57"/>
    <w:rsid w:val="000930D1"/>
    <w:rsid w:val="0009351E"/>
    <w:rsid w:val="00095FB7"/>
    <w:rsid w:val="000962D8"/>
    <w:rsid w:val="00096A09"/>
    <w:rsid w:val="00097FD0"/>
    <w:rsid w:val="000A0775"/>
    <w:rsid w:val="000A1774"/>
    <w:rsid w:val="000A1AE3"/>
    <w:rsid w:val="000A1B33"/>
    <w:rsid w:val="000A1BCA"/>
    <w:rsid w:val="000A1C56"/>
    <w:rsid w:val="000A2F42"/>
    <w:rsid w:val="000A34ED"/>
    <w:rsid w:val="000A3FEB"/>
    <w:rsid w:val="000A44BB"/>
    <w:rsid w:val="000A6798"/>
    <w:rsid w:val="000B0AB2"/>
    <w:rsid w:val="000B1FD3"/>
    <w:rsid w:val="000B2CE1"/>
    <w:rsid w:val="000B2D3F"/>
    <w:rsid w:val="000B3959"/>
    <w:rsid w:val="000B6344"/>
    <w:rsid w:val="000B634D"/>
    <w:rsid w:val="000C0AB0"/>
    <w:rsid w:val="000C10AD"/>
    <w:rsid w:val="000C1203"/>
    <w:rsid w:val="000C25E1"/>
    <w:rsid w:val="000C2F3F"/>
    <w:rsid w:val="000C3807"/>
    <w:rsid w:val="000C6120"/>
    <w:rsid w:val="000C6DD4"/>
    <w:rsid w:val="000C70F9"/>
    <w:rsid w:val="000C7A28"/>
    <w:rsid w:val="000D1A95"/>
    <w:rsid w:val="000D31E6"/>
    <w:rsid w:val="000D586D"/>
    <w:rsid w:val="000D651E"/>
    <w:rsid w:val="000E05C4"/>
    <w:rsid w:val="000E2B56"/>
    <w:rsid w:val="000E3402"/>
    <w:rsid w:val="000E3664"/>
    <w:rsid w:val="000E454F"/>
    <w:rsid w:val="000E4E74"/>
    <w:rsid w:val="000E53DB"/>
    <w:rsid w:val="000E54A4"/>
    <w:rsid w:val="000E5CD2"/>
    <w:rsid w:val="000E5ECC"/>
    <w:rsid w:val="000E6368"/>
    <w:rsid w:val="000E695F"/>
    <w:rsid w:val="000E6A63"/>
    <w:rsid w:val="000E7962"/>
    <w:rsid w:val="000E7A9E"/>
    <w:rsid w:val="000E7FA0"/>
    <w:rsid w:val="000F06D6"/>
    <w:rsid w:val="000F1412"/>
    <w:rsid w:val="000F19D7"/>
    <w:rsid w:val="000F5532"/>
    <w:rsid w:val="000F5C1F"/>
    <w:rsid w:val="000F60F9"/>
    <w:rsid w:val="000F7F0E"/>
    <w:rsid w:val="0010003E"/>
    <w:rsid w:val="001007EA"/>
    <w:rsid w:val="00100C90"/>
    <w:rsid w:val="00101F39"/>
    <w:rsid w:val="00102687"/>
    <w:rsid w:val="0010318D"/>
    <w:rsid w:val="0010325A"/>
    <w:rsid w:val="0010375D"/>
    <w:rsid w:val="00107785"/>
    <w:rsid w:val="00111627"/>
    <w:rsid w:val="001116B3"/>
    <w:rsid w:val="00111F1E"/>
    <w:rsid w:val="00112039"/>
    <w:rsid w:val="001149A2"/>
    <w:rsid w:val="00114EA7"/>
    <w:rsid w:val="001153E7"/>
    <w:rsid w:val="00115FE8"/>
    <w:rsid w:val="001162CA"/>
    <w:rsid w:val="00116809"/>
    <w:rsid w:val="00116D66"/>
    <w:rsid w:val="00116FA9"/>
    <w:rsid w:val="00117E86"/>
    <w:rsid w:val="0012105F"/>
    <w:rsid w:val="0012205D"/>
    <w:rsid w:val="00122245"/>
    <w:rsid w:val="00122935"/>
    <w:rsid w:val="00123ED6"/>
    <w:rsid w:val="00124E04"/>
    <w:rsid w:val="00125FC9"/>
    <w:rsid w:val="00127798"/>
    <w:rsid w:val="0013089E"/>
    <w:rsid w:val="00131738"/>
    <w:rsid w:val="0013215B"/>
    <w:rsid w:val="00132571"/>
    <w:rsid w:val="001329D5"/>
    <w:rsid w:val="00133A7C"/>
    <w:rsid w:val="00133F28"/>
    <w:rsid w:val="00133FBB"/>
    <w:rsid w:val="0013419A"/>
    <w:rsid w:val="00134CF4"/>
    <w:rsid w:val="00137B2D"/>
    <w:rsid w:val="001415CB"/>
    <w:rsid w:val="00141AFE"/>
    <w:rsid w:val="00142145"/>
    <w:rsid w:val="00142AD2"/>
    <w:rsid w:val="001430E5"/>
    <w:rsid w:val="00143817"/>
    <w:rsid w:val="00143D6A"/>
    <w:rsid w:val="00144A21"/>
    <w:rsid w:val="00144D6B"/>
    <w:rsid w:val="001461B3"/>
    <w:rsid w:val="00146A77"/>
    <w:rsid w:val="00147596"/>
    <w:rsid w:val="00151215"/>
    <w:rsid w:val="001517D3"/>
    <w:rsid w:val="00151D7A"/>
    <w:rsid w:val="00154C93"/>
    <w:rsid w:val="00156A7F"/>
    <w:rsid w:val="00157201"/>
    <w:rsid w:val="00157449"/>
    <w:rsid w:val="00157DAB"/>
    <w:rsid w:val="00160098"/>
    <w:rsid w:val="0016137B"/>
    <w:rsid w:val="0016139B"/>
    <w:rsid w:val="00161480"/>
    <w:rsid w:val="001616A7"/>
    <w:rsid w:val="00161856"/>
    <w:rsid w:val="00161D6F"/>
    <w:rsid w:val="0016287B"/>
    <w:rsid w:val="00163A9A"/>
    <w:rsid w:val="0016480D"/>
    <w:rsid w:val="00166692"/>
    <w:rsid w:val="00166E89"/>
    <w:rsid w:val="00167744"/>
    <w:rsid w:val="00170AB1"/>
    <w:rsid w:val="001714EA"/>
    <w:rsid w:val="00174A84"/>
    <w:rsid w:val="001758C3"/>
    <w:rsid w:val="00175FCF"/>
    <w:rsid w:val="00176664"/>
    <w:rsid w:val="0017770C"/>
    <w:rsid w:val="00177936"/>
    <w:rsid w:val="001823DF"/>
    <w:rsid w:val="001832DC"/>
    <w:rsid w:val="00183B80"/>
    <w:rsid w:val="00187B80"/>
    <w:rsid w:val="00187DFF"/>
    <w:rsid w:val="001905C6"/>
    <w:rsid w:val="00191777"/>
    <w:rsid w:val="00191836"/>
    <w:rsid w:val="0019184E"/>
    <w:rsid w:val="00191C99"/>
    <w:rsid w:val="001936A2"/>
    <w:rsid w:val="001939FD"/>
    <w:rsid w:val="00195259"/>
    <w:rsid w:val="00195885"/>
    <w:rsid w:val="00195918"/>
    <w:rsid w:val="00195E95"/>
    <w:rsid w:val="00196331"/>
    <w:rsid w:val="001969D7"/>
    <w:rsid w:val="001A078D"/>
    <w:rsid w:val="001A1091"/>
    <w:rsid w:val="001A3666"/>
    <w:rsid w:val="001A4590"/>
    <w:rsid w:val="001A4A5F"/>
    <w:rsid w:val="001A603D"/>
    <w:rsid w:val="001A7B3D"/>
    <w:rsid w:val="001B1FE4"/>
    <w:rsid w:val="001B311C"/>
    <w:rsid w:val="001B3682"/>
    <w:rsid w:val="001B412B"/>
    <w:rsid w:val="001B559D"/>
    <w:rsid w:val="001B5BD5"/>
    <w:rsid w:val="001B6D67"/>
    <w:rsid w:val="001B6E1C"/>
    <w:rsid w:val="001B7FB0"/>
    <w:rsid w:val="001C00D9"/>
    <w:rsid w:val="001C1A44"/>
    <w:rsid w:val="001C24C2"/>
    <w:rsid w:val="001C27B6"/>
    <w:rsid w:val="001C2D98"/>
    <w:rsid w:val="001C2FBA"/>
    <w:rsid w:val="001C318A"/>
    <w:rsid w:val="001C40C6"/>
    <w:rsid w:val="001C4F8D"/>
    <w:rsid w:val="001C506C"/>
    <w:rsid w:val="001C7CC1"/>
    <w:rsid w:val="001D0D13"/>
    <w:rsid w:val="001D0D6B"/>
    <w:rsid w:val="001D181D"/>
    <w:rsid w:val="001D199A"/>
    <w:rsid w:val="001D23A7"/>
    <w:rsid w:val="001D3984"/>
    <w:rsid w:val="001D39F3"/>
    <w:rsid w:val="001D41B6"/>
    <w:rsid w:val="001D683E"/>
    <w:rsid w:val="001E092F"/>
    <w:rsid w:val="001E3BA5"/>
    <w:rsid w:val="001E46B6"/>
    <w:rsid w:val="001E4F57"/>
    <w:rsid w:val="001E5E4D"/>
    <w:rsid w:val="001E6521"/>
    <w:rsid w:val="001E74D2"/>
    <w:rsid w:val="001E77ED"/>
    <w:rsid w:val="001E7A5D"/>
    <w:rsid w:val="001F0CF1"/>
    <w:rsid w:val="001F2EEB"/>
    <w:rsid w:val="001F3B68"/>
    <w:rsid w:val="001F51A8"/>
    <w:rsid w:val="001F6A00"/>
    <w:rsid w:val="001F6E76"/>
    <w:rsid w:val="001F78B7"/>
    <w:rsid w:val="0020004A"/>
    <w:rsid w:val="00200726"/>
    <w:rsid w:val="00200C65"/>
    <w:rsid w:val="00201237"/>
    <w:rsid w:val="00203043"/>
    <w:rsid w:val="0020316B"/>
    <w:rsid w:val="002036E2"/>
    <w:rsid w:val="002048F3"/>
    <w:rsid w:val="00204C11"/>
    <w:rsid w:val="00204EC1"/>
    <w:rsid w:val="00206995"/>
    <w:rsid w:val="00207363"/>
    <w:rsid w:val="0021006D"/>
    <w:rsid w:val="00210714"/>
    <w:rsid w:val="00210A78"/>
    <w:rsid w:val="002133BE"/>
    <w:rsid w:val="00213535"/>
    <w:rsid w:val="0021366E"/>
    <w:rsid w:val="002179DB"/>
    <w:rsid w:val="00221D81"/>
    <w:rsid w:val="00222789"/>
    <w:rsid w:val="0022612E"/>
    <w:rsid w:val="00230261"/>
    <w:rsid w:val="0023099F"/>
    <w:rsid w:val="00230D75"/>
    <w:rsid w:val="00230F5A"/>
    <w:rsid w:val="00231A3A"/>
    <w:rsid w:val="00232458"/>
    <w:rsid w:val="002332EC"/>
    <w:rsid w:val="0023513D"/>
    <w:rsid w:val="00235C66"/>
    <w:rsid w:val="00237371"/>
    <w:rsid w:val="00237845"/>
    <w:rsid w:val="002412EC"/>
    <w:rsid w:val="002416FC"/>
    <w:rsid w:val="00242227"/>
    <w:rsid w:val="00242577"/>
    <w:rsid w:val="002435E9"/>
    <w:rsid w:val="00244ACF"/>
    <w:rsid w:val="00244C11"/>
    <w:rsid w:val="00247CFB"/>
    <w:rsid w:val="00250E42"/>
    <w:rsid w:val="00251CE3"/>
    <w:rsid w:val="00253A64"/>
    <w:rsid w:val="00254435"/>
    <w:rsid w:val="00254A0E"/>
    <w:rsid w:val="00256FE8"/>
    <w:rsid w:val="00260E83"/>
    <w:rsid w:val="002617A6"/>
    <w:rsid w:val="00262DDE"/>
    <w:rsid w:val="00263E41"/>
    <w:rsid w:val="002667C4"/>
    <w:rsid w:val="00266C3C"/>
    <w:rsid w:val="00266F2E"/>
    <w:rsid w:val="002678A1"/>
    <w:rsid w:val="0027022F"/>
    <w:rsid w:val="00270C41"/>
    <w:rsid w:val="00270FC6"/>
    <w:rsid w:val="00272681"/>
    <w:rsid w:val="00273A35"/>
    <w:rsid w:val="00274786"/>
    <w:rsid w:val="0027504E"/>
    <w:rsid w:val="00275D4F"/>
    <w:rsid w:val="00276B5E"/>
    <w:rsid w:val="002770CE"/>
    <w:rsid w:val="00277526"/>
    <w:rsid w:val="00277FAF"/>
    <w:rsid w:val="002819CD"/>
    <w:rsid w:val="00282535"/>
    <w:rsid w:val="002828C7"/>
    <w:rsid w:val="002831A4"/>
    <w:rsid w:val="002845D4"/>
    <w:rsid w:val="00284BA2"/>
    <w:rsid w:val="0029099C"/>
    <w:rsid w:val="00290A64"/>
    <w:rsid w:val="00291301"/>
    <w:rsid w:val="00291772"/>
    <w:rsid w:val="00293692"/>
    <w:rsid w:val="00293B4D"/>
    <w:rsid w:val="00293BB3"/>
    <w:rsid w:val="00294CE8"/>
    <w:rsid w:val="002963BA"/>
    <w:rsid w:val="002964F4"/>
    <w:rsid w:val="002976E2"/>
    <w:rsid w:val="002A0083"/>
    <w:rsid w:val="002A0960"/>
    <w:rsid w:val="002A130F"/>
    <w:rsid w:val="002A3A83"/>
    <w:rsid w:val="002A3C0B"/>
    <w:rsid w:val="002A58AF"/>
    <w:rsid w:val="002A5AA5"/>
    <w:rsid w:val="002A5C4E"/>
    <w:rsid w:val="002A6E0E"/>
    <w:rsid w:val="002A72F6"/>
    <w:rsid w:val="002B1D4C"/>
    <w:rsid w:val="002B2750"/>
    <w:rsid w:val="002B4640"/>
    <w:rsid w:val="002B4EE6"/>
    <w:rsid w:val="002B524B"/>
    <w:rsid w:val="002B5342"/>
    <w:rsid w:val="002B53A5"/>
    <w:rsid w:val="002B56AE"/>
    <w:rsid w:val="002C12A8"/>
    <w:rsid w:val="002C1C52"/>
    <w:rsid w:val="002C5095"/>
    <w:rsid w:val="002C76B8"/>
    <w:rsid w:val="002D0927"/>
    <w:rsid w:val="002D0C2A"/>
    <w:rsid w:val="002D0DA9"/>
    <w:rsid w:val="002D1AD6"/>
    <w:rsid w:val="002D1B0A"/>
    <w:rsid w:val="002D2904"/>
    <w:rsid w:val="002D4B09"/>
    <w:rsid w:val="002D5577"/>
    <w:rsid w:val="002D570E"/>
    <w:rsid w:val="002E08E4"/>
    <w:rsid w:val="002E0E4D"/>
    <w:rsid w:val="002E106E"/>
    <w:rsid w:val="002E2E19"/>
    <w:rsid w:val="002E30FF"/>
    <w:rsid w:val="002E3C0A"/>
    <w:rsid w:val="002E4471"/>
    <w:rsid w:val="002E4D30"/>
    <w:rsid w:val="002E5BDE"/>
    <w:rsid w:val="002E664C"/>
    <w:rsid w:val="002E7C8A"/>
    <w:rsid w:val="002E7F0E"/>
    <w:rsid w:val="002F0002"/>
    <w:rsid w:val="002F0D14"/>
    <w:rsid w:val="002F123F"/>
    <w:rsid w:val="002F1786"/>
    <w:rsid w:val="002F2D26"/>
    <w:rsid w:val="002F2D97"/>
    <w:rsid w:val="002F2FA8"/>
    <w:rsid w:val="002F32E8"/>
    <w:rsid w:val="002F41E3"/>
    <w:rsid w:val="002F4A39"/>
    <w:rsid w:val="002F5005"/>
    <w:rsid w:val="002F53E8"/>
    <w:rsid w:val="002F5942"/>
    <w:rsid w:val="002F6BEF"/>
    <w:rsid w:val="002F6C79"/>
    <w:rsid w:val="0030082E"/>
    <w:rsid w:val="00301DE2"/>
    <w:rsid w:val="00302228"/>
    <w:rsid w:val="003023A5"/>
    <w:rsid w:val="00303E88"/>
    <w:rsid w:val="0030497B"/>
    <w:rsid w:val="00304E2E"/>
    <w:rsid w:val="00305FFF"/>
    <w:rsid w:val="003063D9"/>
    <w:rsid w:val="003070B9"/>
    <w:rsid w:val="003078F3"/>
    <w:rsid w:val="00310FEF"/>
    <w:rsid w:val="00312AE5"/>
    <w:rsid w:val="00313682"/>
    <w:rsid w:val="003140F6"/>
    <w:rsid w:val="00315CDF"/>
    <w:rsid w:val="00320312"/>
    <w:rsid w:val="0032089E"/>
    <w:rsid w:val="00321D47"/>
    <w:rsid w:val="00322743"/>
    <w:rsid w:val="00322ACB"/>
    <w:rsid w:val="00322F9C"/>
    <w:rsid w:val="00323102"/>
    <w:rsid w:val="003239D6"/>
    <w:rsid w:val="00324451"/>
    <w:rsid w:val="0032489B"/>
    <w:rsid w:val="00325EDE"/>
    <w:rsid w:val="00327A79"/>
    <w:rsid w:val="0033024C"/>
    <w:rsid w:val="00330A58"/>
    <w:rsid w:val="00330CF7"/>
    <w:rsid w:val="00331D09"/>
    <w:rsid w:val="003320B0"/>
    <w:rsid w:val="00333C39"/>
    <w:rsid w:val="00333D81"/>
    <w:rsid w:val="0033491C"/>
    <w:rsid w:val="0033537D"/>
    <w:rsid w:val="00337D85"/>
    <w:rsid w:val="003402D9"/>
    <w:rsid w:val="00340ED2"/>
    <w:rsid w:val="00341461"/>
    <w:rsid w:val="0034217B"/>
    <w:rsid w:val="00343699"/>
    <w:rsid w:val="003438B1"/>
    <w:rsid w:val="00343EF9"/>
    <w:rsid w:val="0034414B"/>
    <w:rsid w:val="0034576E"/>
    <w:rsid w:val="00346036"/>
    <w:rsid w:val="0034604F"/>
    <w:rsid w:val="00347786"/>
    <w:rsid w:val="00347911"/>
    <w:rsid w:val="00347A80"/>
    <w:rsid w:val="00347B9F"/>
    <w:rsid w:val="00350D4D"/>
    <w:rsid w:val="00351ADC"/>
    <w:rsid w:val="00352306"/>
    <w:rsid w:val="0035437C"/>
    <w:rsid w:val="003545B9"/>
    <w:rsid w:val="00354CC0"/>
    <w:rsid w:val="00355CA0"/>
    <w:rsid w:val="003570B4"/>
    <w:rsid w:val="003571EA"/>
    <w:rsid w:val="00357765"/>
    <w:rsid w:val="003579E9"/>
    <w:rsid w:val="003610CE"/>
    <w:rsid w:val="0036113C"/>
    <w:rsid w:val="00361F4B"/>
    <w:rsid w:val="00362496"/>
    <w:rsid w:val="003630C6"/>
    <w:rsid w:val="00363307"/>
    <w:rsid w:val="00363E97"/>
    <w:rsid w:val="003669ED"/>
    <w:rsid w:val="0036748C"/>
    <w:rsid w:val="003678E1"/>
    <w:rsid w:val="00367FEC"/>
    <w:rsid w:val="003708F6"/>
    <w:rsid w:val="003710BE"/>
    <w:rsid w:val="00372467"/>
    <w:rsid w:val="0037308B"/>
    <w:rsid w:val="0037358E"/>
    <w:rsid w:val="00373AAD"/>
    <w:rsid w:val="003745F7"/>
    <w:rsid w:val="003749FE"/>
    <w:rsid w:val="00375072"/>
    <w:rsid w:val="003756B8"/>
    <w:rsid w:val="003759BB"/>
    <w:rsid w:val="003763B6"/>
    <w:rsid w:val="003769EC"/>
    <w:rsid w:val="0037718B"/>
    <w:rsid w:val="00377263"/>
    <w:rsid w:val="003773B2"/>
    <w:rsid w:val="00377467"/>
    <w:rsid w:val="003777EC"/>
    <w:rsid w:val="00377800"/>
    <w:rsid w:val="003779DB"/>
    <w:rsid w:val="00377FB0"/>
    <w:rsid w:val="003807E1"/>
    <w:rsid w:val="003807F2"/>
    <w:rsid w:val="0038097A"/>
    <w:rsid w:val="003809C1"/>
    <w:rsid w:val="003820E3"/>
    <w:rsid w:val="0038381E"/>
    <w:rsid w:val="0038415E"/>
    <w:rsid w:val="003852DF"/>
    <w:rsid w:val="0038700D"/>
    <w:rsid w:val="00391309"/>
    <w:rsid w:val="003916EF"/>
    <w:rsid w:val="003918CD"/>
    <w:rsid w:val="00393B1B"/>
    <w:rsid w:val="00394226"/>
    <w:rsid w:val="0039480E"/>
    <w:rsid w:val="00395BD3"/>
    <w:rsid w:val="00397003"/>
    <w:rsid w:val="00397736"/>
    <w:rsid w:val="00397D8B"/>
    <w:rsid w:val="003A0AB3"/>
    <w:rsid w:val="003A0B4E"/>
    <w:rsid w:val="003A2122"/>
    <w:rsid w:val="003A30C5"/>
    <w:rsid w:val="003A3ED0"/>
    <w:rsid w:val="003A4353"/>
    <w:rsid w:val="003A6E4D"/>
    <w:rsid w:val="003A707C"/>
    <w:rsid w:val="003B10F5"/>
    <w:rsid w:val="003B2B51"/>
    <w:rsid w:val="003B2BE5"/>
    <w:rsid w:val="003B2C37"/>
    <w:rsid w:val="003B3C3B"/>
    <w:rsid w:val="003B5DED"/>
    <w:rsid w:val="003B63AF"/>
    <w:rsid w:val="003B7F49"/>
    <w:rsid w:val="003C0539"/>
    <w:rsid w:val="003C1B76"/>
    <w:rsid w:val="003C2E97"/>
    <w:rsid w:val="003C3270"/>
    <w:rsid w:val="003C33A5"/>
    <w:rsid w:val="003C3E15"/>
    <w:rsid w:val="003C42A6"/>
    <w:rsid w:val="003C4C32"/>
    <w:rsid w:val="003C635D"/>
    <w:rsid w:val="003C7D9D"/>
    <w:rsid w:val="003D05D4"/>
    <w:rsid w:val="003D13FD"/>
    <w:rsid w:val="003D153E"/>
    <w:rsid w:val="003D1C24"/>
    <w:rsid w:val="003D1DF7"/>
    <w:rsid w:val="003D21E9"/>
    <w:rsid w:val="003D41B3"/>
    <w:rsid w:val="003D5C64"/>
    <w:rsid w:val="003D7B75"/>
    <w:rsid w:val="003E1ABF"/>
    <w:rsid w:val="003E1F11"/>
    <w:rsid w:val="003E2297"/>
    <w:rsid w:val="003E3F73"/>
    <w:rsid w:val="003E4A2E"/>
    <w:rsid w:val="003E4D5C"/>
    <w:rsid w:val="003E605F"/>
    <w:rsid w:val="003E6875"/>
    <w:rsid w:val="003F0002"/>
    <w:rsid w:val="003F0D29"/>
    <w:rsid w:val="003F20D0"/>
    <w:rsid w:val="003F21DA"/>
    <w:rsid w:val="003F4DEC"/>
    <w:rsid w:val="003F5891"/>
    <w:rsid w:val="003F6350"/>
    <w:rsid w:val="003F754F"/>
    <w:rsid w:val="003F7D34"/>
    <w:rsid w:val="004028B8"/>
    <w:rsid w:val="00402E9F"/>
    <w:rsid w:val="00404628"/>
    <w:rsid w:val="00404FF4"/>
    <w:rsid w:val="004058A6"/>
    <w:rsid w:val="00405C93"/>
    <w:rsid w:val="00406760"/>
    <w:rsid w:val="00407E50"/>
    <w:rsid w:val="0041024C"/>
    <w:rsid w:val="00410A0E"/>
    <w:rsid w:val="00411873"/>
    <w:rsid w:val="00412004"/>
    <w:rsid w:val="00412F9A"/>
    <w:rsid w:val="00414F50"/>
    <w:rsid w:val="00415F6F"/>
    <w:rsid w:val="0041641B"/>
    <w:rsid w:val="00416854"/>
    <w:rsid w:val="00416E32"/>
    <w:rsid w:val="00417945"/>
    <w:rsid w:val="00417F30"/>
    <w:rsid w:val="00417FC9"/>
    <w:rsid w:val="00420204"/>
    <w:rsid w:val="0042052B"/>
    <w:rsid w:val="00420A1A"/>
    <w:rsid w:val="00421C8D"/>
    <w:rsid w:val="00423329"/>
    <w:rsid w:val="00423E36"/>
    <w:rsid w:val="004251CF"/>
    <w:rsid w:val="00427A0E"/>
    <w:rsid w:val="00427D64"/>
    <w:rsid w:val="00427D8E"/>
    <w:rsid w:val="00427F11"/>
    <w:rsid w:val="004337E5"/>
    <w:rsid w:val="0043479B"/>
    <w:rsid w:val="00434D25"/>
    <w:rsid w:val="00435C6A"/>
    <w:rsid w:val="0043687D"/>
    <w:rsid w:val="0044063F"/>
    <w:rsid w:val="0044146E"/>
    <w:rsid w:val="00441FE7"/>
    <w:rsid w:val="00444567"/>
    <w:rsid w:val="00444A6B"/>
    <w:rsid w:val="0044538F"/>
    <w:rsid w:val="00445649"/>
    <w:rsid w:val="00445748"/>
    <w:rsid w:val="004465DE"/>
    <w:rsid w:val="004501EB"/>
    <w:rsid w:val="00450F99"/>
    <w:rsid w:val="00451DA6"/>
    <w:rsid w:val="00452D69"/>
    <w:rsid w:val="00454194"/>
    <w:rsid w:val="00454EC2"/>
    <w:rsid w:val="00457CA6"/>
    <w:rsid w:val="004610CD"/>
    <w:rsid w:val="00462AF7"/>
    <w:rsid w:val="004643B7"/>
    <w:rsid w:val="004645F0"/>
    <w:rsid w:val="004651B4"/>
    <w:rsid w:val="00466AA9"/>
    <w:rsid w:val="004678EB"/>
    <w:rsid w:val="00470012"/>
    <w:rsid w:val="00470F6B"/>
    <w:rsid w:val="00474286"/>
    <w:rsid w:val="00474321"/>
    <w:rsid w:val="004746DA"/>
    <w:rsid w:val="00474EED"/>
    <w:rsid w:val="00474F38"/>
    <w:rsid w:val="00477BAB"/>
    <w:rsid w:val="00477F09"/>
    <w:rsid w:val="00480014"/>
    <w:rsid w:val="00482885"/>
    <w:rsid w:val="004837D2"/>
    <w:rsid w:val="00484F2C"/>
    <w:rsid w:val="00485CC0"/>
    <w:rsid w:val="004860D3"/>
    <w:rsid w:val="00490948"/>
    <w:rsid w:val="00490F91"/>
    <w:rsid w:val="004926C5"/>
    <w:rsid w:val="00492D29"/>
    <w:rsid w:val="004940E8"/>
    <w:rsid w:val="004943BF"/>
    <w:rsid w:val="0049473C"/>
    <w:rsid w:val="00494917"/>
    <w:rsid w:val="0049497A"/>
    <w:rsid w:val="00495037"/>
    <w:rsid w:val="00495E44"/>
    <w:rsid w:val="004968D0"/>
    <w:rsid w:val="004A0AF9"/>
    <w:rsid w:val="004A0C16"/>
    <w:rsid w:val="004A1334"/>
    <w:rsid w:val="004A1B6A"/>
    <w:rsid w:val="004A39BF"/>
    <w:rsid w:val="004A3C8B"/>
    <w:rsid w:val="004A686A"/>
    <w:rsid w:val="004A6CCC"/>
    <w:rsid w:val="004A74CF"/>
    <w:rsid w:val="004A7DE8"/>
    <w:rsid w:val="004B030A"/>
    <w:rsid w:val="004B0617"/>
    <w:rsid w:val="004B2242"/>
    <w:rsid w:val="004B3726"/>
    <w:rsid w:val="004B3C12"/>
    <w:rsid w:val="004B3E0C"/>
    <w:rsid w:val="004B4136"/>
    <w:rsid w:val="004B6C4C"/>
    <w:rsid w:val="004B72D9"/>
    <w:rsid w:val="004B730C"/>
    <w:rsid w:val="004B7AEF"/>
    <w:rsid w:val="004B7FA9"/>
    <w:rsid w:val="004C097D"/>
    <w:rsid w:val="004C2F4C"/>
    <w:rsid w:val="004C3614"/>
    <w:rsid w:val="004C5693"/>
    <w:rsid w:val="004C58BF"/>
    <w:rsid w:val="004D008F"/>
    <w:rsid w:val="004D0A41"/>
    <w:rsid w:val="004D1F58"/>
    <w:rsid w:val="004D20D3"/>
    <w:rsid w:val="004D3EC1"/>
    <w:rsid w:val="004D67B4"/>
    <w:rsid w:val="004D7859"/>
    <w:rsid w:val="004D7FF0"/>
    <w:rsid w:val="004E0916"/>
    <w:rsid w:val="004E0C60"/>
    <w:rsid w:val="004E174D"/>
    <w:rsid w:val="004E1AFE"/>
    <w:rsid w:val="004E22E0"/>
    <w:rsid w:val="004E46D8"/>
    <w:rsid w:val="004E5F14"/>
    <w:rsid w:val="004E6577"/>
    <w:rsid w:val="004E6B2C"/>
    <w:rsid w:val="004E708F"/>
    <w:rsid w:val="004F02FE"/>
    <w:rsid w:val="004F110D"/>
    <w:rsid w:val="004F12AC"/>
    <w:rsid w:val="004F40CE"/>
    <w:rsid w:val="004F44F9"/>
    <w:rsid w:val="004F5130"/>
    <w:rsid w:val="004F5204"/>
    <w:rsid w:val="004F5206"/>
    <w:rsid w:val="004F6567"/>
    <w:rsid w:val="004F7179"/>
    <w:rsid w:val="00500E1D"/>
    <w:rsid w:val="00501079"/>
    <w:rsid w:val="00502C14"/>
    <w:rsid w:val="00503FEB"/>
    <w:rsid w:val="00505B87"/>
    <w:rsid w:val="00505F8E"/>
    <w:rsid w:val="00507A24"/>
    <w:rsid w:val="00510ECB"/>
    <w:rsid w:val="00511C92"/>
    <w:rsid w:val="005125AA"/>
    <w:rsid w:val="005139BA"/>
    <w:rsid w:val="00515B1E"/>
    <w:rsid w:val="00515B22"/>
    <w:rsid w:val="00517474"/>
    <w:rsid w:val="005177B1"/>
    <w:rsid w:val="005204EC"/>
    <w:rsid w:val="005218A6"/>
    <w:rsid w:val="0052269B"/>
    <w:rsid w:val="00522DF3"/>
    <w:rsid w:val="005232FB"/>
    <w:rsid w:val="00527EB9"/>
    <w:rsid w:val="00530294"/>
    <w:rsid w:val="005309A4"/>
    <w:rsid w:val="005322AC"/>
    <w:rsid w:val="00532EC8"/>
    <w:rsid w:val="0053369C"/>
    <w:rsid w:val="00535FA4"/>
    <w:rsid w:val="00537A54"/>
    <w:rsid w:val="00537A8E"/>
    <w:rsid w:val="00537C35"/>
    <w:rsid w:val="00537C75"/>
    <w:rsid w:val="005401C5"/>
    <w:rsid w:val="00541E6E"/>
    <w:rsid w:val="00542384"/>
    <w:rsid w:val="00542C91"/>
    <w:rsid w:val="005432AE"/>
    <w:rsid w:val="0054398C"/>
    <w:rsid w:val="00543BA1"/>
    <w:rsid w:val="00545097"/>
    <w:rsid w:val="00545182"/>
    <w:rsid w:val="00545279"/>
    <w:rsid w:val="00546C89"/>
    <w:rsid w:val="00547342"/>
    <w:rsid w:val="0055012C"/>
    <w:rsid w:val="00551785"/>
    <w:rsid w:val="00551C52"/>
    <w:rsid w:val="005524F5"/>
    <w:rsid w:val="00552536"/>
    <w:rsid w:val="00552BDF"/>
    <w:rsid w:val="0055379D"/>
    <w:rsid w:val="005541B1"/>
    <w:rsid w:val="005547C7"/>
    <w:rsid w:val="00556731"/>
    <w:rsid w:val="00556A30"/>
    <w:rsid w:val="005579CA"/>
    <w:rsid w:val="0056117E"/>
    <w:rsid w:val="00562039"/>
    <w:rsid w:val="00562303"/>
    <w:rsid w:val="00563048"/>
    <w:rsid w:val="005638C1"/>
    <w:rsid w:val="00564A64"/>
    <w:rsid w:val="005651E3"/>
    <w:rsid w:val="00567422"/>
    <w:rsid w:val="00567C1A"/>
    <w:rsid w:val="00567F92"/>
    <w:rsid w:val="00570C05"/>
    <w:rsid w:val="0057109C"/>
    <w:rsid w:val="00572CA8"/>
    <w:rsid w:val="00572F7A"/>
    <w:rsid w:val="00573174"/>
    <w:rsid w:val="00573704"/>
    <w:rsid w:val="005743B7"/>
    <w:rsid w:val="00574831"/>
    <w:rsid w:val="00574B93"/>
    <w:rsid w:val="00574F4C"/>
    <w:rsid w:val="00575902"/>
    <w:rsid w:val="00575EC4"/>
    <w:rsid w:val="005760AB"/>
    <w:rsid w:val="0057619F"/>
    <w:rsid w:val="00577879"/>
    <w:rsid w:val="00581092"/>
    <w:rsid w:val="00581E31"/>
    <w:rsid w:val="00582500"/>
    <w:rsid w:val="005840F3"/>
    <w:rsid w:val="00584DBB"/>
    <w:rsid w:val="00585E03"/>
    <w:rsid w:val="0058624B"/>
    <w:rsid w:val="00586490"/>
    <w:rsid w:val="00590D94"/>
    <w:rsid w:val="0059276E"/>
    <w:rsid w:val="00595214"/>
    <w:rsid w:val="00595327"/>
    <w:rsid w:val="0059649C"/>
    <w:rsid w:val="00597284"/>
    <w:rsid w:val="00597D60"/>
    <w:rsid w:val="005A0BF5"/>
    <w:rsid w:val="005A0E5C"/>
    <w:rsid w:val="005A171C"/>
    <w:rsid w:val="005A36A2"/>
    <w:rsid w:val="005A5BD9"/>
    <w:rsid w:val="005A7080"/>
    <w:rsid w:val="005A7123"/>
    <w:rsid w:val="005A7404"/>
    <w:rsid w:val="005A7B82"/>
    <w:rsid w:val="005A7D4A"/>
    <w:rsid w:val="005B12F7"/>
    <w:rsid w:val="005B1A1E"/>
    <w:rsid w:val="005B28B3"/>
    <w:rsid w:val="005B52A3"/>
    <w:rsid w:val="005B6097"/>
    <w:rsid w:val="005B6FAD"/>
    <w:rsid w:val="005B7307"/>
    <w:rsid w:val="005C0F7A"/>
    <w:rsid w:val="005C1136"/>
    <w:rsid w:val="005C2F95"/>
    <w:rsid w:val="005C30BC"/>
    <w:rsid w:val="005C36E9"/>
    <w:rsid w:val="005C3A89"/>
    <w:rsid w:val="005C3BD8"/>
    <w:rsid w:val="005C3F34"/>
    <w:rsid w:val="005C45A3"/>
    <w:rsid w:val="005C463A"/>
    <w:rsid w:val="005C4B06"/>
    <w:rsid w:val="005C6212"/>
    <w:rsid w:val="005C659B"/>
    <w:rsid w:val="005C6B5D"/>
    <w:rsid w:val="005C6D5F"/>
    <w:rsid w:val="005D0098"/>
    <w:rsid w:val="005D061A"/>
    <w:rsid w:val="005D08C5"/>
    <w:rsid w:val="005D1D99"/>
    <w:rsid w:val="005D33E6"/>
    <w:rsid w:val="005D3835"/>
    <w:rsid w:val="005D3CF5"/>
    <w:rsid w:val="005D444E"/>
    <w:rsid w:val="005D4933"/>
    <w:rsid w:val="005D5F88"/>
    <w:rsid w:val="005D626D"/>
    <w:rsid w:val="005D6CD5"/>
    <w:rsid w:val="005D76FD"/>
    <w:rsid w:val="005E0548"/>
    <w:rsid w:val="005E2676"/>
    <w:rsid w:val="005E292D"/>
    <w:rsid w:val="005E40BD"/>
    <w:rsid w:val="005E4315"/>
    <w:rsid w:val="005E4B67"/>
    <w:rsid w:val="005E5A2A"/>
    <w:rsid w:val="005E61C9"/>
    <w:rsid w:val="005F02B0"/>
    <w:rsid w:val="005F20FE"/>
    <w:rsid w:val="005F2C87"/>
    <w:rsid w:val="005F3F6F"/>
    <w:rsid w:val="005F5321"/>
    <w:rsid w:val="005F55B7"/>
    <w:rsid w:val="005F5BBA"/>
    <w:rsid w:val="005F5DA2"/>
    <w:rsid w:val="006000A3"/>
    <w:rsid w:val="00603222"/>
    <w:rsid w:val="006040AB"/>
    <w:rsid w:val="006045D7"/>
    <w:rsid w:val="00604610"/>
    <w:rsid w:val="0060728F"/>
    <w:rsid w:val="00607A40"/>
    <w:rsid w:val="00607B6F"/>
    <w:rsid w:val="006140DD"/>
    <w:rsid w:val="00615E1A"/>
    <w:rsid w:val="0061605C"/>
    <w:rsid w:val="00616F5B"/>
    <w:rsid w:val="00617B24"/>
    <w:rsid w:val="006225C1"/>
    <w:rsid w:val="0062266E"/>
    <w:rsid w:val="0062395C"/>
    <w:rsid w:val="00624E3E"/>
    <w:rsid w:val="00625959"/>
    <w:rsid w:val="00625A64"/>
    <w:rsid w:val="006277BC"/>
    <w:rsid w:val="00627B47"/>
    <w:rsid w:val="00627D5C"/>
    <w:rsid w:val="00633580"/>
    <w:rsid w:val="006339D7"/>
    <w:rsid w:val="00633FF2"/>
    <w:rsid w:val="00634BEE"/>
    <w:rsid w:val="00636543"/>
    <w:rsid w:val="00637C05"/>
    <w:rsid w:val="00641EA2"/>
    <w:rsid w:val="00641F06"/>
    <w:rsid w:val="00642FCC"/>
    <w:rsid w:val="006434F5"/>
    <w:rsid w:val="00643C3F"/>
    <w:rsid w:val="00644614"/>
    <w:rsid w:val="00645062"/>
    <w:rsid w:val="006455DE"/>
    <w:rsid w:val="006460DE"/>
    <w:rsid w:val="00646819"/>
    <w:rsid w:val="00646E5F"/>
    <w:rsid w:val="00647521"/>
    <w:rsid w:val="0065125E"/>
    <w:rsid w:val="00652666"/>
    <w:rsid w:val="006550C1"/>
    <w:rsid w:val="00656B2A"/>
    <w:rsid w:val="00660ABB"/>
    <w:rsid w:val="006614B7"/>
    <w:rsid w:val="006636EF"/>
    <w:rsid w:val="00663B34"/>
    <w:rsid w:val="00664A6B"/>
    <w:rsid w:val="00665076"/>
    <w:rsid w:val="00665B46"/>
    <w:rsid w:val="00666E0B"/>
    <w:rsid w:val="00667D58"/>
    <w:rsid w:val="00670189"/>
    <w:rsid w:val="00670BEA"/>
    <w:rsid w:val="006714A6"/>
    <w:rsid w:val="00671590"/>
    <w:rsid w:val="00672326"/>
    <w:rsid w:val="006723C7"/>
    <w:rsid w:val="00672784"/>
    <w:rsid w:val="006732E2"/>
    <w:rsid w:val="0067336C"/>
    <w:rsid w:val="00673594"/>
    <w:rsid w:val="00674613"/>
    <w:rsid w:val="00674C29"/>
    <w:rsid w:val="006757D1"/>
    <w:rsid w:val="006764D6"/>
    <w:rsid w:val="00677A76"/>
    <w:rsid w:val="00677F2C"/>
    <w:rsid w:val="0068063D"/>
    <w:rsid w:val="006808F9"/>
    <w:rsid w:val="00681B31"/>
    <w:rsid w:val="00681B78"/>
    <w:rsid w:val="00683DFA"/>
    <w:rsid w:val="006856B6"/>
    <w:rsid w:val="00686844"/>
    <w:rsid w:val="00691935"/>
    <w:rsid w:val="00691AA0"/>
    <w:rsid w:val="00693599"/>
    <w:rsid w:val="0069427C"/>
    <w:rsid w:val="0069447E"/>
    <w:rsid w:val="006945A2"/>
    <w:rsid w:val="0069516B"/>
    <w:rsid w:val="006967E5"/>
    <w:rsid w:val="0069681C"/>
    <w:rsid w:val="00696C14"/>
    <w:rsid w:val="006A0788"/>
    <w:rsid w:val="006A0C11"/>
    <w:rsid w:val="006A2AA2"/>
    <w:rsid w:val="006A2E77"/>
    <w:rsid w:val="006A3458"/>
    <w:rsid w:val="006A34E3"/>
    <w:rsid w:val="006A4B03"/>
    <w:rsid w:val="006A4FF6"/>
    <w:rsid w:val="006A69E8"/>
    <w:rsid w:val="006A77F6"/>
    <w:rsid w:val="006B0E51"/>
    <w:rsid w:val="006B100A"/>
    <w:rsid w:val="006B3F77"/>
    <w:rsid w:val="006B425A"/>
    <w:rsid w:val="006B53F0"/>
    <w:rsid w:val="006B5E48"/>
    <w:rsid w:val="006B66C3"/>
    <w:rsid w:val="006B69D2"/>
    <w:rsid w:val="006B6C35"/>
    <w:rsid w:val="006B7430"/>
    <w:rsid w:val="006B79C0"/>
    <w:rsid w:val="006C13A5"/>
    <w:rsid w:val="006C2726"/>
    <w:rsid w:val="006C36D4"/>
    <w:rsid w:val="006C384D"/>
    <w:rsid w:val="006C38FC"/>
    <w:rsid w:val="006C47DD"/>
    <w:rsid w:val="006C4A7A"/>
    <w:rsid w:val="006C69E9"/>
    <w:rsid w:val="006C72C0"/>
    <w:rsid w:val="006D0394"/>
    <w:rsid w:val="006D07C0"/>
    <w:rsid w:val="006D199F"/>
    <w:rsid w:val="006D1CBB"/>
    <w:rsid w:val="006D2A99"/>
    <w:rsid w:val="006D2FF9"/>
    <w:rsid w:val="006D3391"/>
    <w:rsid w:val="006D34E6"/>
    <w:rsid w:val="006D6501"/>
    <w:rsid w:val="006D669B"/>
    <w:rsid w:val="006D6996"/>
    <w:rsid w:val="006D6BBF"/>
    <w:rsid w:val="006D6F19"/>
    <w:rsid w:val="006D7ABC"/>
    <w:rsid w:val="006E0D72"/>
    <w:rsid w:val="006E12E1"/>
    <w:rsid w:val="006E2B88"/>
    <w:rsid w:val="006E4614"/>
    <w:rsid w:val="006E49CD"/>
    <w:rsid w:val="006E4DB7"/>
    <w:rsid w:val="006E631E"/>
    <w:rsid w:val="006E6B92"/>
    <w:rsid w:val="006E7C55"/>
    <w:rsid w:val="006F0199"/>
    <w:rsid w:val="006F139D"/>
    <w:rsid w:val="006F18BB"/>
    <w:rsid w:val="006F28EE"/>
    <w:rsid w:val="006F2C19"/>
    <w:rsid w:val="006F355F"/>
    <w:rsid w:val="006F6F30"/>
    <w:rsid w:val="00702679"/>
    <w:rsid w:val="0070276D"/>
    <w:rsid w:val="0070355E"/>
    <w:rsid w:val="00703D62"/>
    <w:rsid w:val="007046A7"/>
    <w:rsid w:val="00705736"/>
    <w:rsid w:val="00705C2E"/>
    <w:rsid w:val="007060AD"/>
    <w:rsid w:val="0070690B"/>
    <w:rsid w:val="00706D04"/>
    <w:rsid w:val="0070777A"/>
    <w:rsid w:val="007122FD"/>
    <w:rsid w:val="00712727"/>
    <w:rsid w:val="0071291E"/>
    <w:rsid w:val="00714D0D"/>
    <w:rsid w:val="007154D0"/>
    <w:rsid w:val="00715869"/>
    <w:rsid w:val="007171A1"/>
    <w:rsid w:val="00717256"/>
    <w:rsid w:val="00717434"/>
    <w:rsid w:val="00717558"/>
    <w:rsid w:val="00717F2F"/>
    <w:rsid w:val="00720182"/>
    <w:rsid w:val="00720944"/>
    <w:rsid w:val="00720E51"/>
    <w:rsid w:val="0072193C"/>
    <w:rsid w:val="00721EAD"/>
    <w:rsid w:val="0072341A"/>
    <w:rsid w:val="007240C3"/>
    <w:rsid w:val="00724ACA"/>
    <w:rsid w:val="00724E9E"/>
    <w:rsid w:val="00725313"/>
    <w:rsid w:val="00726713"/>
    <w:rsid w:val="007273A1"/>
    <w:rsid w:val="0072743E"/>
    <w:rsid w:val="00727BC5"/>
    <w:rsid w:val="007335D9"/>
    <w:rsid w:val="007336DD"/>
    <w:rsid w:val="007349D1"/>
    <w:rsid w:val="007353A7"/>
    <w:rsid w:val="00735C28"/>
    <w:rsid w:val="00735E68"/>
    <w:rsid w:val="00736523"/>
    <w:rsid w:val="00736774"/>
    <w:rsid w:val="007371F8"/>
    <w:rsid w:val="00737D4D"/>
    <w:rsid w:val="00740DB8"/>
    <w:rsid w:val="007426EC"/>
    <w:rsid w:val="00743214"/>
    <w:rsid w:val="0074328A"/>
    <w:rsid w:val="00743A09"/>
    <w:rsid w:val="00744851"/>
    <w:rsid w:val="0074539A"/>
    <w:rsid w:val="00745E4D"/>
    <w:rsid w:val="0074787A"/>
    <w:rsid w:val="00751FF9"/>
    <w:rsid w:val="007530DA"/>
    <w:rsid w:val="00753AE1"/>
    <w:rsid w:val="0075422A"/>
    <w:rsid w:val="00756407"/>
    <w:rsid w:val="00756BF0"/>
    <w:rsid w:val="00756FC7"/>
    <w:rsid w:val="00760B00"/>
    <w:rsid w:val="00760BB3"/>
    <w:rsid w:val="0076100F"/>
    <w:rsid w:val="007614E7"/>
    <w:rsid w:val="0076273F"/>
    <w:rsid w:val="0076299F"/>
    <w:rsid w:val="007644C8"/>
    <w:rsid w:val="00764832"/>
    <w:rsid w:val="00764A22"/>
    <w:rsid w:val="00764AD8"/>
    <w:rsid w:val="0076713E"/>
    <w:rsid w:val="00767F79"/>
    <w:rsid w:val="00770F0A"/>
    <w:rsid w:val="00772B10"/>
    <w:rsid w:val="007733FE"/>
    <w:rsid w:val="00773F51"/>
    <w:rsid w:val="00773F8E"/>
    <w:rsid w:val="00774DFA"/>
    <w:rsid w:val="0077513B"/>
    <w:rsid w:val="00775A16"/>
    <w:rsid w:val="00775C87"/>
    <w:rsid w:val="007761AC"/>
    <w:rsid w:val="007773E7"/>
    <w:rsid w:val="007817BD"/>
    <w:rsid w:val="007828E5"/>
    <w:rsid w:val="00782938"/>
    <w:rsid w:val="007829CF"/>
    <w:rsid w:val="00782BA5"/>
    <w:rsid w:val="00783706"/>
    <w:rsid w:val="0078432E"/>
    <w:rsid w:val="0078436B"/>
    <w:rsid w:val="00785CBC"/>
    <w:rsid w:val="00786E1D"/>
    <w:rsid w:val="00787259"/>
    <w:rsid w:val="00787997"/>
    <w:rsid w:val="00791226"/>
    <w:rsid w:val="00791C32"/>
    <w:rsid w:val="00792426"/>
    <w:rsid w:val="00794B48"/>
    <w:rsid w:val="00795255"/>
    <w:rsid w:val="00797619"/>
    <w:rsid w:val="007A06F5"/>
    <w:rsid w:val="007A0AD4"/>
    <w:rsid w:val="007A1235"/>
    <w:rsid w:val="007A1D00"/>
    <w:rsid w:val="007A1DF1"/>
    <w:rsid w:val="007A2477"/>
    <w:rsid w:val="007A2E7A"/>
    <w:rsid w:val="007A2E80"/>
    <w:rsid w:val="007A2FD9"/>
    <w:rsid w:val="007A3BC9"/>
    <w:rsid w:val="007A410B"/>
    <w:rsid w:val="007A4C60"/>
    <w:rsid w:val="007A512F"/>
    <w:rsid w:val="007A63A8"/>
    <w:rsid w:val="007A6B98"/>
    <w:rsid w:val="007A70BF"/>
    <w:rsid w:val="007A7AF4"/>
    <w:rsid w:val="007B1019"/>
    <w:rsid w:val="007B1EE7"/>
    <w:rsid w:val="007B4AB4"/>
    <w:rsid w:val="007B5294"/>
    <w:rsid w:val="007B5DAC"/>
    <w:rsid w:val="007B6BCD"/>
    <w:rsid w:val="007B6E67"/>
    <w:rsid w:val="007C00E1"/>
    <w:rsid w:val="007C025C"/>
    <w:rsid w:val="007C0439"/>
    <w:rsid w:val="007C056F"/>
    <w:rsid w:val="007C0E8C"/>
    <w:rsid w:val="007C103D"/>
    <w:rsid w:val="007C17C2"/>
    <w:rsid w:val="007C1D68"/>
    <w:rsid w:val="007C42B6"/>
    <w:rsid w:val="007C4616"/>
    <w:rsid w:val="007C47E2"/>
    <w:rsid w:val="007C4FF8"/>
    <w:rsid w:val="007C6392"/>
    <w:rsid w:val="007C780E"/>
    <w:rsid w:val="007D04BB"/>
    <w:rsid w:val="007D0DA4"/>
    <w:rsid w:val="007D18AA"/>
    <w:rsid w:val="007D40AF"/>
    <w:rsid w:val="007D49ED"/>
    <w:rsid w:val="007D5FBF"/>
    <w:rsid w:val="007D6A64"/>
    <w:rsid w:val="007D6E6F"/>
    <w:rsid w:val="007E08F2"/>
    <w:rsid w:val="007E126C"/>
    <w:rsid w:val="007E1A24"/>
    <w:rsid w:val="007E2B30"/>
    <w:rsid w:val="007E49DB"/>
    <w:rsid w:val="007F07EF"/>
    <w:rsid w:val="007F2BE2"/>
    <w:rsid w:val="007F3198"/>
    <w:rsid w:val="007F3396"/>
    <w:rsid w:val="007F4498"/>
    <w:rsid w:val="007F6682"/>
    <w:rsid w:val="007F6C33"/>
    <w:rsid w:val="007F6CC7"/>
    <w:rsid w:val="007F6CF1"/>
    <w:rsid w:val="007F74EA"/>
    <w:rsid w:val="00800C6F"/>
    <w:rsid w:val="00801054"/>
    <w:rsid w:val="00802B10"/>
    <w:rsid w:val="00803082"/>
    <w:rsid w:val="00803655"/>
    <w:rsid w:val="008045EE"/>
    <w:rsid w:val="00804A9D"/>
    <w:rsid w:val="00805927"/>
    <w:rsid w:val="00806D6F"/>
    <w:rsid w:val="00811147"/>
    <w:rsid w:val="0081277F"/>
    <w:rsid w:val="00812BAD"/>
    <w:rsid w:val="00812BE8"/>
    <w:rsid w:val="00813194"/>
    <w:rsid w:val="00813679"/>
    <w:rsid w:val="00815281"/>
    <w:rsid w:val="008153E8"/>
    <w:rsid w:val="00815425"/>
    <w:rsid w:val="0081559C"/>
    <w:rsid w:val="00816446"/>
    <w:rsid w:val="0081655D"/>
    <w:rsid w:val="00817442"/>
    <w:rsid w:val="008228FC"/>
    <w:rsid w:val="00822EED"/>
    <w:rsid w:val="008231D9"/>
    <w:rsid w:val="00823393"/>
    <w:rsid w:val="00823576"/>
    <w:rsid w:val="00823A17"/>
    <w:rsid w:val="00823F11"/>
    <w:rsid w:val="00824F21"/>
    <w:rsid w:val="00824F35"/>
    <w:rsid w:val="00825661"/>
    <w:rsid w:val="0083027E"/>
    <w:rsid w:val="00832CAD"/>
    <w:rsid w:val="0083374D"/>
    <w:rsid w:val="00833783"/>
    <w:rsid w:val="00834619"/>
    <w:rsid w:val="008348C3"/>
    <w:rsid w:val="0083514D"/>
    <w:rsid w:val="0083516F"/>
    <w:rsid w:val="00835615"/>
    <w:rsid w:val="0083625A"/>
    <w:rsid w:val="008362DA"/>
    <w:rsid w:val="00836917"/>
    <w:rsid w:val="008377BD"/>
    <w:rsid w:val="008379E1"/>
    <w:rsid w:val="00840F5D"/>
    <w:rsid w:val="00841A15"/>
    <w:rsid w:val="00842AA1"/>
    <w:rsid w:val="00843181"/>
    <w:rsid w:val="00845085"/>
    <w:rsid w:val="0084649B"/>
    <w:rsid w:val="00847A44"/>
    <w:rsid w:val="00847CE2"/>
    <w:rsid w:val="0085135A"/>
    <w:rsid w:val="008527FC"/>
    <w:rsid w:val="00852A08"/>
    <w:rsid w:val="00853412"/>
    <w:rsid w:val="00855226"/>
    <w:rsid w:val="008552FE"/>
    <w:rsid w:val="00855B8B"/>
    <w:rsid w:val="008568F8"/>
    <w:rsid w:val="00857487"/>
    <w:rsid w:val="00857B16"/>
    <w:rsid w:val="008602C3"/>
    <w:rsid w:val="00860443"/>
    <w:rsid w:val="0086074F"/>
    <w:rsid w:val="00862E29"/>
    <w:rsid w:val="00863276"/>
    <w:rsid w:val="00864FF6"/>
    <w:rsid w:val="00865252"/>
    <w:rsid w:val="00865664"/>
    <w:rsid w:val="0086571F"/>
    <w:rsid w:val="0086655F"/>
    <w:rsid w:val="00867A2A"/>
    <w:rsid w:val="00870164"/>
    <w:rsid w:val="008715B6"/>
    <w:rsid w:val="00871EA9"/>
    <w:rsid w:val="0087239E"/>
    <w:rsid w:val="00873357"/>
    <w:rsid w:val="00873999"/>
    <w:rsid w:val="00873CF6"/>
    <w:rsid w:val="00873F44"/>
    <w:rsid w:val="00874390"/>
    <w:rsid w:val="00874CB7"/>
    <w:rsid w:val="00875B19"/>
    <w:rsid w:val="00876200"/>
    <w:rsid w:val="008763EE"/>
    <w:rsid w:val="0087680E"/>
    <w:rsid w:val="00877653"/>
    <w:rsid w:val="0088081A"/>
    <w:rsid w:val="008815ED"/>
    <w:rsid w:val="00881651"/>
    <w:rsid w:val="00881D58"/>
    <w:rsid w:val="008820DB"/>
    <w:rsid w:val="00882C22"/>
    <w:rsid w:val="008836D3"/>
    <w:rsid w:val="00883723"/>
    <w:rsid w:val="00883838"/>
    <w:rsid w:val="008855ED"/>
    <w:rsid w:val="00886F72"/>
    <w:rsid w:val="00887671"/>
    <w:rsid w:val="008902F4"/>
    <w:rsid w:val="00892D41"/>
    <w:rsid w:val="00893771"/>
    <w:rsid w:val="008944F4"/>
    <w:rsid w:val="00894873"/>
    <w:rsid w:val="00894C37"/>
    <w:rsid w:val="0089511D"/>
    <w:rsid w:val="008973E5"/>
    <w:rsid w:val="0089760F"/>
    <w:rsid w:val="00897A6B"/>
    <w:rsid w:val="008A18E6"/>
    <w:rsid w:val="008A3311"/>
    <w:rsid w:val="008A3DCA"/>
    <w:rsid w:val="008A56EA"/>
    <w:rsid w:val="008A57CE"/>
    <w:rsid w:val="008B02C3"/>
    <w:rsid w:val="008B0570"/>
    <w:rsid w:val="008B31DD"/>
    <w:rsid w:val="008B37A9"/>
    <w:rsid w:val="008B3C25"/>
    <w:rsid w:val="008B4250"/>
    <w:rsid w:val="008B4428"/>
    <w:rsid w:val="008B4FE2"/>
    <w:rsid w:val="008B5B6E"/>
    <w:rsid w:val="008B670A"/>
    <w:rsid w:val="008B6D0E"/>
    <w:rsid w:val="008C02F2"/>
    <w:rsid w:val="008C0A65"/>
    <w:rsid w:val="008C0E5B"/>
    <w:rsid w:val="008C1FC8"/>
    <w:rsid w:val="008C229C"/>
    <w:rsid w:val="008C3514"/>
    <w:rsid w:val="008C44A9"/>
    <w:rsid w:val="008C5147"/>
    <w:rsid w:val="008C5334"/>
    <w:rsid w:val="008C5433"/>
    <w:rsid w:val="008C59B1"/>
    <w:rsid w:val="008C7508"/>
    <w:rsid w:val="008D152F"/>
    <w:rsid w:val="008D2AE2"/>
    <w:rsid w:val="008D2C6B"/>
    <w:rsid w:val="008D33E1"/>
    <w:rsid w:val="008D573D"/>
    <w:rsid w:val="008D609F"/>
    <w:rsid w:val="008D65F5"/>
    <w:rsid w:val="008D6B4C"/>
    <w:rsid w:val="008D7313"/>
    <w:rsid w:val="008D7795"/>
    <w:rsid w:val="008E068F"/>
    <w:rsid w:val="008E2AB9"/>
    <w:rsid w:val="008E3630"/>
    <w:rsid w:val="008E4953"/>
    <w:rsid w:val="008E4F58"/>
    <w:rsid w:val="008E5D66"/>
    <w:rsid w:val="008E6EAD"/>
    <w:rsid w:val="008F050D"/>
    <w:rsid w:val="008F1001"/>
    <w:rsid w:val="008F182F"/>
    <w:rsid w:val="008F257A"/>
    <w:rsid w:val="008F3374"/>
    <w:rsid w:val="008F3CE0"/>
    <w:rsid w:val="008F3EE3"/>
    <w:rsid w:val="008F6480"/>
    <w:rsid w:val="009002D9"/>
    <w:rsid w:val="00900C83"/>
    <w:rsid w:val="00901F2A"/>
    <w:rsid w:val="009026E1"/>
    <w:rsid w:val="00902862"/>
    <w:rsid w:val="00903687"/>
    <w:rsid w:val="009048DA"/>
    <w:rsid w:val="00904A6A"/>
    <w:rsid w:val="00905497"/>
    <w:rsid w:val="009057FA"/>
    <w:rsid w:val="00905F24"/>
    <w:rsid w:val="0090609A"/>
    <w:rsid w:val="00907BDF"/>
    <w:rsid w:val="0091090A"/>
    <w:rsid w:val="00911EA1"/>
    <w:rsid w:val="00912027"/>
    <w:rsid w:val="00912AFC"/>
    <w:rsid w:val="00913AAA"/>
    <w:rsid w:val="009141CA"/>
    <w:rsid w:val="00916080"/>
    <w:rsid w:val="00916138"/>
    <w:rsid w:val="0091785F"/>
    <w:rsid w:val="00920473"/>
    <w:rsid w:val="00920506"/>
    <w:rsid w:val="00923877"/>
    <w:rsid w:val="00923DFF"/>
    <w:rsid w:val="009274C4"/>
    <w:rsid w:val="0092789A"/>
    <w:rsid w:val="00930AB1"/>
    <w:rsid w:val="0093260F"/>
    <w:rsid w:val="009340D5"/>
    <w:rsid w:val="00934831"/>
    <w:rsid w:val="00936998"/>
    <w:rsid w:val="00937485"/>
    <w:rsid w:val="00937813"/>
    <w:rsid w:val="009414E4"/>
    <w:rsid w:val="00941830"/>
    <w:rsid w:val="00941E7E"/>
    <w:rsid w:val="00942E82"/>
    <w:rsid w:val="009442B7"/>
    <w:rsid w:val="00944485"/>
    <w:rsid w:val="00945150"/>
    <w:rsid w:val="00945A11"/>
    <w:rsid w:val="00947F54"/>
    <w:rsid w:val="00951D04"/>
    <w:rsid w:val="00952709"/>
    <w:rsid w:val="00952741"/>
    <w:rsid w:val="0095281D"/>
    <w:rsid w:val="00953885"/>
    <w:rsid w:val="00955839"/>
    <w:rsid w:val="00956332"/>
    <w:rsid w:val="00956510"/>
    <w:rsid w:val="00961562"/>
    <w:rsid w:val="00961929"/>
    <w:rsid w:val="00962735"/>
    <w:rsid w:val="00963278"/>
    <w:rsid w:val="0096467F"/>
    <w:rsid w:val="0096540D"/>
    <w:rsid w:val="00965F7C"/>
    <w:rsid w:val="009665A4"/>
    <w:rsid w:val="00966DE6"/>
    <w:rsid w:val="0096756D"/>
    <w:rsid w:val="0096785F"/>
    <w:rsid w:val="00970C7E"/>
    <w:rsid w:val="00973E91"/>
    <w:rsid w:val="009751E5"/>
    <w:rsid w:val="00975CCC"/>
    <w:rsid w:val="00976717"/>
    <w:rsid w:val="009775AE"/>
    <w:rsid w:val="009775E1"/>
    <w:rsid w:val="009803E4"/>
    <w:rsid w:val="00980E17"/>
    <w:rsid w:val="0098161C"/>
    <w:rsid w:val="00981CCD"/>
    <w:rsid w:val="00982F16"/>
    <w:rsid w:val="009857F8"/>
    <w:rsid w:val="00985F26"/>
    <w:rsid w:val="00986752"/>
    <w:rsid w:val="00987251"/>
    <w:rsid w:val="0098746A"/>
    <w:rsid w:val="00990197"/>
    <w:rsid w:val="00990D64"/>
    <w:rsid w:val="00991A3E"/>
    <w:rsid w:val="009926B6"/>
    <w:rsid w:val="00993D39"/>
    <w:rsid w:val="009943B0"/>
    <w:rsid w:val="00995C60"/>
    <w:rsid w:val="009A1028"/>
    <w:rsid w:val="009A1274"/>
    <w:rsid w:val="009A1C8E"/>
    <w:rsid w:val="009A2E85"/>
    <w:rsid w:val="009A3B65"/>
    <w:rsid w:val="009A3D2A"/>
    <w:rsid w:val="009A4895"/>
    <w:rsid w:val="009A48C1"/>
    <w:rsid w:val="009A4E8A"/>
    <w:rsid w:val="009A4ECD"/>
    <w:rsid w:val="009A526A"/>
    <w:rsid w:val="009A5589"/>
    <w:rsid w:val="009A5631"/>
    <w:rsid w:val="009A592E"/>
    <w:rsid w:val="009A59D8"/>
    <w:rsid w:val="009A670A"/>
    <w:rsid w:val="009A776B"/>
    <w:rsid w:val="009B044B"/>
    <w:rsid w:val="009B19B2"/>
    <w:rsid w:val="009B50CF"/>
    <w:rsid w:val="009B6405"/>
    <w:rsid w:val="009B6E37"/>
    <w:rsid w:val="009B7BB0"/>
    <w:rsid w:val="009C10CB"/>
    <w:rsid w:val="009C1B65"/>
    <w:rsid w:val="009C3869"/>
    <w:rsid w:val="009C39EE"/>
    <w:rsid w:val="009C4DE1"/>
    <w:rsid w:val="009C505C"/>
    <w:rsid w:val="009C50D8"/>
    <w:rsid w:val="009C5147"/>
    <w:rsid w:val="009C530A"/>
    <w:rsid w:val="009C6ADB"/>
    <w:rsid w:val="009C6C3E"/>
    <w:rsid w:val="009C7275"/>
    <w:rsid w:val="009C78AA"/>
    <w:rsid w:val="009D1A0E"/>
    <w:rsid w:val="009D321D"/>
    <w:rsid w:val="009D360E"/>
    <w:rsid w:val="009D36C9"/>
    <w:rsid w:val="009D4086"/>
    <w:rsid w:val="009D4E37"/>
    <w:rsid w:val="009D5150"/>
    <w:rsid w:val="009D5C68"/>
    <w:rsid w:val="009D7299"/>
    <w:rsid w:val="009D780C"/>
    <w:rsid w:val="009D7D71"/>
    <w:rsid w:val="009E01C0"/>
    <w:rsid w:val="009E0C24"/>
    <w:rsid w:val="009E1354"/>
    <w:rsid w:val="009E1B31"/>
    <w:rsid w:val="009E1DA5"/>
    <w:rsid w:val="009E1E09"/>
    <w:rsid w:val="009E346C"/>
    <w:rsid w:val="009E47AF"/>
    <w:rsid w:val="009E4B3C"/>
    <w:rsid w:val="009E51AA"/>
    <w:rsid w:val="009E7B03"/>
    <w:rsid w:val="009E7D71"/>
    <w:rsid w:val="009F11E9"/>
    <w:rsid w:val="009F1366"/>
    <w:rsid w:val="009F2046"/>
    <w:rsid w:val="009F2512"/>
    <w:rsid w:val="009F254A"/>
    <w:rsid w:val="009F2BB3"/>
    <w:rsid w:val="009F3116"/>
    <w:rsid w:val="009F374B"/>
    <w:rsid w:val="009F49BE"/>
    <w:rsid w:val="009F588A"/>
    <w:rsid w:val="009F5B39"/>
    <w:rsid w:val="009F5B42"/>
    <w:rsid w:val="009F5CEF"/>
    <w:rsid w:val="009F5D29"/>
    <w:rsid w:val="009F6301"/>
    <w:rsid w:val="009F783A"/>
    <w:rsid w:val="009F7DDD"/>
    <w:rsid w:val="00A000D8"/>
    <w:rsid w:val="00A00299"/>
    <w:rsid w:val="00A002EF"/>
    <w:rsid w:val="00A005AB"/>
    <w:rsid w:val="00A013AB"/>
    <w:rsid w:val="00A01850"/>
    <w:rsid w:val="00A01CCC"/>
    <w:rsid w:val="00A01DD7"/>
    <w:rsid w:val="00A030FF"/>
    <w:rsid w:val="00A04EE6"/>
    <w:rsid w:val="00A052CE"/>
    <w:rsid w:val="00A06181"/>
    <w:rsid w:val="00A105CD"/>
    <w:rsid w:val="00A10B83"/>
    <w:rsid w:val="00A10B8B"/>
    <w:rsid w:val="00A116B3"/>
    <w:rsid w:val="00A118E6"/>
    <w:rsid w:val="00A1265F"/>
    <w:rsid w:val="00A13038"/>
    <w:rsid w:val="00A13F2C"/>
    <w:rsid w:val="00A1484D"/>
    <w:rsid w:val="00A16EB6"/>
    <w:rsid w:val="00A2079E"/>
    <w:rsid w:val="00A20AF3"/>
    <w:rsid w:val="00A21EEB"/>
    <w:rsid w:val="00A2338A"/>
    <w:rsid w:val="00A240B3"/>
    <w:rsid w:val="00A25F12"/>
    <w:rsid w:val="00A26648"/>
    <w:rsid w:val="00A275C0"/>
    <w:rsid w:val="00A27F30"/>
    <w:rsid w:val="00A31170"/>
    <w:rsid w:val="00A31BDA"/>
    <w:rsid w:val="00A31BDE"/>
    <w:rsid w:val="00A31FEF"/>
    <w:rsid w:val="00A3318A"/>
    <w:rsid w:val="00A331CD"/>
    <w:rsid w:val="00A33EBB"/>
    <w:rsid w:val="00A34DB3"/>
    <w:rsid w:val="00A3568B"/>
    <w:rsid w:val="00A35EB1"/>
    <w:rsid w:val="00A362DB"/>
    <w:rsid w:val="00A36A1A"/>
    <w:rsid w:val="00A36D02"/>
    <w:rsid w:val="00A37151"/>
    <w:rsid w:val="00A379B5"/>
    <w:rsid w:val="00A37DA3"/>
    <w:rsid w:val="00A40254"/>
    <w:rsid w:val="00A413A2"/>
    <w:rsid w:val="00A42B75"/>
    <w:rsid w:val="00A42ED3"/>
    <w:rsid w:val="00A44D50"/>
    <w:rsid w:val="00A44EDC"/>
    <w:rsid w:val="00A45579"/>
    <w:rsid w:val="00A45C8B"/>
    <w:rsid w:val="00A462EA"/>
    <w:rsid w:val="00A47484"/>
    <w:rsid w:val="00A47F56"/>
    <w:rsid w:val="00A51303"/>
    <w:rsid w:val="00A514F8"/>
    <w:rsid w:val="00A52B3E"/>
    <w:rsid w:val="00A5417E"/>
    <w:rsid w:val="00A54EC4"/>
    <w:rsid w:val="00A5504A"/>
    <w:rsid w:val="00A553E1"/>
    <w:rsid w:val="00A563A8"/>
    <w:rsid w:val="00A57E29"/>
    <w:rsid w:val="00A60ABC"/>
    <w:rsid w:val="00A62C34"/>
    <w:rsid w:val="00A63393"/>
    <w:rsid w:val="00A63971"/>
    <w:rsid w:val="00A639A9"/>
    <w:rsid w:val="00A65252"/>
    <w:rsid w:val="00A661A0"/>
    <w:rsid w:val="00A662B2"/>
    <w:rsid w:val="00A67050"/>
    <w:rsid w:val="00A671D4"/>
    <w:rsid w:val="00A702A2"/>
    <w:rsid w:val="00A705F2"/>
    <w:rsid w:val="00A70925"/>
    <w:rsid w:val="00A70C58"/>
    <w:rsid w:val="00A72275"/>
    <w:rsid w:val="00A72BE7"/>
    <w:rsid w:val="00A77074"/>
    <w:rsid w:val="00A77760"/>
    <w:rsid w:val="00A820C4"/>
    <w:rsid w:val="00A823B6"/>
    <w:rsid w:val="00A82485"/>
    <w:rsid w:val="00A8293B"/>
    <w:rsid w:val="00A82D38"/>
    <w:rsid w:val="00A84819"/>
    <w:rsid w:val="00A84BC7"/>
    <w:rsid w:val="00A851F9"/>
    <w:rsid w:val="00A8545B"/>
    <w:rsid w:val="00A87794"/>
    <w:rsid w:val="00A87FCE"/>
    <w:rsid w:val="00A9053C"/>
    <w:rsid w:val="00A91287"/>
    <w:rsid w:val="00A92942"/>
    <w:rsid w:val="00A93A8B"/>
    <w:rsid w:val="00A93A93"/>
    <w:rsid w:val="00A940DB"/>
    <w:rsid w:val="00A95909"/>
    <w:rsid w:val="00A96828"/>
    <w:rsid w:val="00A976E0"/>
    <w:rsid w:val="00AA1366"/>
    <w:rsid w:val="00AA1958"/>
    <w:rsid w:val="00AA19F8"/>
    <w:rsid w:val="00AA2B5F"/>
    <w:rsid w:val="00AA3B96"/>
    <w:rsid w:val="00AA428F"/>
    <w:rsid w:val="00AA4393"/>
    <w:rsid w:val="00AA49F2"/>
    <w:rsid w:val="00AA5281"/>
    <w:rsid w:val="00AA5893"/>
    <w:rsid w:val="00AA7B13"/>
    <w:rsid w:val="00AA7B64"/>
    <w:rsid w:val="00AB0E8B"/>
    <w:rsid w:val="00AB15DD"/>
    <w:rsid w:val="00AB37A9"/>
    <w:rsid w:val="00AB41C7"/>
    <w:rsid w:val="00AB48F7"/>
    <w:rsid w:val="00AB530A"/>
    <w:rsid w:val="00AB542C"/>
    <w:rsid w:val="00AB5757"/>
    <w:rsid w:val="00AB60C9"/>
    <w:rsid w:val="00AB69F2"/>
    <w:rsid w:val="00AB6E57"/>
    <w:rsid w:val="00AB7495"/>
    <w:rsid w:val="00AC0E53"/>
    <w:rsid w:val="00AC32A6"/>
    <w:rsid w:val="00AC427F"/>
    <w:rsid w:val="00AC4DC0"/>
    <w:rsid w:val="00AC7474"/>
    <w:rsid w:val="00AC7C68"/>
    <w:rsid w:val="00AD48B7"/>
    <w:rsid w:val="00AD4D4C"/>
    <w:rsid w:val="00AD5375"/>
    <w:rsid w:val="00AD5A9C"/>
    <w:rsid w:val="00AD5D9B"/>
    <w:rsid w:val="00AD654A"/>
    <w:rsid w:val="00AD68FC"/>
    <w:rsid w:val="00AD77C5"/>
    <w:rsid w:val="00AE04FA"/>
    <w:rsid w:val="00AE06DF"/>
    <w:rsid w:val="00AE0952"/>
    <w:rsid w:val="00AE0D61"/>
    <w:rsid w:val="00AE3983"/>
    <w:rsid w:val="00AE3ACC"/>
    <w:rsid w:val="00AE7277"/>
    <w:rsid w:val="00AE76CC"/>
    <w:rsid w:val="00AE7948"/>
    <w:rsid w:val="00AE7DBB"/>
    <w:rsid w:val="00AF001D"/>
    <w:rsid w:val="00AF0ADF"/>
    <w:rsid w:val="00AF1480"/>
    <w:rsid w:val="00AF16D4"/>
    <w:rsid w:val="00AF3EA3"/>
    <w:rsid w:val="00AF6745"/>
    <w:rsid w:val="00AF6E82"/>
    <w:rsid w:val="00AF7EF2"/>
    <w:rsid w:val="00B00762"/>
    <w:rsid w:val="00B018ED"/>
    <w:rsid w:val="00B0480E"/>
    <w:rsid w:val="00B04EE0"/>
    <w:rsid w:val="00B05798"/>
    <w:rsid w:val="00B07726"/>
    <w:rsid w:val="00B077CE"/>
    <w:rsid w:val="00B1065C"/>
    <w:rsid w:val="00B10688"/>
    <w:rsid w:val="00B108DA"/>
    <w:rsid w:val="00B10EFC"/>
    <w:rsid w:val="00B1147F"/>
    <w:rsid w:val="00B1296B"/>
    <w:rsid w:val="00B12B6C"/>
    <w:rsid w:val="00B13B0F"/>
    <w:rsid w:val="00B149D7"/>
    <w:rsid w:val="00B15952"/>
    <w:rsid w:val="00B208C5"/>
    <w:rsid w:val="00B20AEA"/>
    <w:rsid w:val="00B22785"/>
    <w:rsid w:val="00B23384"/>
    <w:rsid w:val="00B26940"/>
    <w:rsid w:val="00B26A03"/>
    <w:rsid w:val="00B272E0"/>
    <w:rsid w:val="00B32547"/>
    <w:rsid w:val="00B337EB"/>
    <w:rsid w:val="00B34156"/>
    <w:rsid w:val="00B3444F"/>
    <w:rsid w:val="00B34A57"/>
    <w:rsid w:val="00B35766"/>
    <w:rsid w:val="00B3591B"/>
    <w:rsid w:val="00B37040"/>
    <w:rsid w:val="00B3711E"/>
    <w:rsid w:val="00B37378"/>
    <w:rsid w:val="00B37776"/>
    <w:rsid w:val="00B44872"/>
    <w:rsid w:val="00B4673D"/>
    <w:rsid w:val="00B46E7F"/>
    <w:rsid w:val="00B47229"/>
    <w:rsid w:val="00B47347"/>
    <w:rsid w:val="00B4792A"/>
    <w:rsid w:val="00B47CBF"/>
    <w:rsid w:val="00B50039"/>
    <w:rsid w:val="00B51098"/>
    <w:rsid w:val="00B5111A"/>
    <w:rsid w:val="00B5124D"/>
    <w:rsid w:val="00B514BC"/>
    <w:rsid w:val="00B5306A"/>
    <w:rsid w:val="00B53C70"/>
    <w:rsid w:val="00B53CAC"/>
    <w:rsid w:val="00B53CCB"/>
    <w:rsid w:val="00B54208"/>
    <w:rsid w:val="00B54FF2"/>
    <w:rsid w:val="00B550D3"/>
    <w:rsid w:val="00B561A1"/>
    <w:rsid w:val="00B56581"/>
    <w:rsid w:val="00B56891"/>
    <w:rsid w:val="00B57090"/>
    <w:rsid w:val="00B6055E"/>
    <w:rsid w:val="00B605FD"/>
    <w:rsid w:val="00B6079A"/>
    <w:rsid w:val="00B61054"/>
    <w:rsid w:val="00B6125A"/>
    <w:rsid w:val="00B614C1"/>
    <w:rsid w:val="00B61892"/>
    <w:rsid w:val="00B621A5"/>
    <w:rsid w:val="00B64C08"/>
    <w:rsid w:val="00B651A5"/>
    <w:rsid w:val="00B65737"/>
    <w:rsid w:val="00B65B6C"/>
    <w:rsid w:val="00B67029"/>
    <w:rsid w:val="00B670DC"/>
    <w:rsid w:val="00B70168"/>
    <w:rsid w:val="00B70219"/>
    <w:rsid w:val="00B70BAD"/>
    <w:rsid w:val="00B71900"/>
    <w:rsid w:val="00B72CC4"/>
    <w:rsid w:val="00B730DA"/>
    <w:rsid w:val="00B73D93"/>
    <w:rsid w:val="00B74924"/>
    <w:rsid w:val="00B74980"/>
    <w:rsid w:val="00B77C88"/>
    <w:rsid w:val="00B77D3B"/>
    <w:rsid w:val="00B77F95"/>
    <w:rsid w:val="00B80F1F"/>
    <w:rsid w:val="00B8126E"/>
    <w:rsid w:val="00B819AE"/>
    <w:rsid w:val="00B82317"/>
    <w:rsid w:val="00B824E4"/>
    <w:rsid w:val="00B83D5D"/>
    <w:rsid w:val="00B84BCE"/>
    <w:rsid w:val="00B855B5"/>
    <w:rsid w:val="00B8594A"/>
    <w:rsid w:val="00B85B8D"/>
    <w:rsid w:val="00B87674"/>
    <w:rsid w:val="00B90F40"/>
    <w:rsid w:val="00B90FD6"/>
    <w:rsid w:val="00B91953"/>
    <w:rsid w:val="00B9228C"/>
    <w:rsid w:val="00B925BD"/>
    <w:rsid w:val="00B93532"/>
    <w:rsid w:val="00B94180"/>
    <w:rsid w:val="00B978C5"/>
    <w:rsid w:val="00B97E12"/>
    <w:rsid w:val="00BA054E"/>
    <w:rsid w:val="00BA0D44"/>
    <w:rsid w:val="00BA10F8"/>
    <w:rsid w:val="00BA2D1F"/>
    <w:rsid w:val="00BA39D5"/>
    <w:rsid w:val="00BA3D42"/>
    <w:rsid w:val="00BA3F42"/>
    <w:rsid w:val="00BA41FA"/>
    <w:rsid w:val="00BA46B0"/>
    <w:rsid w:val="00BA5856"/>
    <w:rsid w:val="00BA6A29"/>
    <w:rsid w:val="00BA6DF7"/>
    <w:rsid w:val="00BA7103"/>
    <w:rsid w:val="00BA74C5"/>
    <w:rsid w:val="00BB285B"/>
    <w:rsid w:val="00BB29EA"/>
    <w:rsid w:val="00BB2F34"/>
    <w:rsid w:val="00BB528E"/>
    <w:rsid w:val="00BB570F"/>
    <w:rsid w:val="00BC016F"/>
    <w:rsid w:val="00BC0205"/>
    <w:rsid w:val="00BC1E37"/>
    <w:rsid w:val="00BC324F"/>
    <w:rsid w:val="00BC4F63"/>
    <w:rsid w:val="00BC51D6"/>
    <w:rsid w:val="00BC72F9"/>
    <w:rsid w:val="00BD0DCC"/>
    <w:rsid w:val="00BD0FB5"/>
    <w:rsid w:val="00BD2DAA"/>
    <w:rsid w:val="00BD30B4"/>
    <w:rsid w:val="00BD316F"/>
    <w:rsid w:val="00BD34E6"/>
    <w:rsid w:val="00BD4599"/>
    <w:rsid w:val="00BD4E4A"/>
    <w:rsid w:val="00BE09B9"/>
    <w:rsid w:val="00BE0E13"/>
    <w:rsid w:val="00BE178B"/>
    <w:rsid w:val="00BE1A67"/>
    <w:rsid w:val="00BE1E2D"/>
    <w:rsid w:val="00BE24A5"/>
    <w:rsid w:val="00BE33D2"/>
    <w:rsid w:val="00BE3ADC"/>
    <w:rsid w:val="00BE497C"/>
    <w:rsid w:val="00BE72F5"/>
    <w:rsid w:val="00BE7609"/>
    <w:rsid w:val="00BE7C4C"/>
    <w:rsid w:val="00BF0A28"/>
    <w:rsid w:val="00BF0C48"/>
    <w:rsid w:val="00BF12E7"/>
    <w:rsid w:val="00BF2703"/>
    <w:rsid w:val="00BF30C5"/>
    <w:rsid w:val="00BF3657"/>
    <w:rsid w:val="00BF4D3D"/>
    <w:rsid w:val="00BF5149"/>
    <w:rsid w:val="00BF72DD"/>
    <w:rsid w:val="00BF7FAE"/>
    <w:rsid w:val="00C000F0"/>
    <w:rsid w:val="00C0029B"/>
    <w:rsid w:val="00C00485"/>
    <w:rsid w:val="00C00CF4"/>
    <w:rsid w:val="00C01720"/>
    <w:rsid w:val="00C027D1"/>
    <w:rsid w:val="00C02D6D"/>
    <w:rsid w:val="00C03818"/>
    <w:rsid w:val="00C03E29"/>
    <w:rsid w:val="00C053A3"/>
    <w:rsid w:val="00C10407"/>
    <w:rsid w:val="00C12934"/>
    <w:rsid w:val="00C1294B"/>
    <w:rsid w:val="00C135DF"/>
    <w:rsid w:val="00C13626"/>
    <w:rsid w:val="00C13954"/>
    <w:rsid w:val="00C1691D"/>
    <w:rsid w:val="00C1779E"/>
    <w:rsid w:val="00C1785A"/>
    <w:rsid w:val="00C2040B"/>
    <w:rsid w:val="00C20F8D"/>
    <w:rsid w:val="00C216D6"/>
    <w:rsid w:val="00C22E73"/>
    <w:rsid w:val="00C24116"/>
    <w:rsid w:val="00C2647C"/>
    <w:rsid w:val="00C266BA"/>
    <w:rsid w:val="00C269A2"/>
    <w:rsid w:val="00C26B0F"/>
    <w:rsid w:val="00C26E4A"/>
    <w:rsid w:val="00C27686"/>
    <w:rsid w:val="00C27F52"/>
    <w:rsid w:val="00C308C5"/>
    <w:rsid w:val="00C31094"/>
    <w:rsid w:val="00C326CC"/>
    <w:rsid w:val="00C32CFA"/>
    <w:rsid w:val="00C32D6E"/>
    <w:rsid w:val="00C331D7"/>
    <w:rsid w:val="00C3396F"/>
    <w:rsid w:val="00C33D61"/>
    <w:rsid w:val="00C33DF2"/>
    <w:rsid w:val="00C345F7"/>
    <w:rsid w:val="00C34EA7"/>
    <w:rsid w:val="00C352BC"/>
    <w:rsid w:val="00C356EA"/>
    <w:rsid w:val="00C36177"/>
    <w:rsid w:val="00C368E8"/>
    <w:rsid w:val="00C374C8"/>
    <w:rsid w:val="00C37F5D"/>
    <w:rsid w:val="00C40513"/>
    <w:rsid w:val="00C418D9"/>
    <w:rsid w:val="00C42606"/>
    <w:rsid w:val="00C433DB"/>
    <w:rsid w:val="00C4455A"/>
    <w:rsid w:val="00C44ABC"/>
    <w:rsid w:val="00C45CCC"/>
    <w:rsid w:val="00C46AF1"/>
    <w:rsid w:val="00C502A3"/>
    <w:rsid w:val="00C5118E"/>
    <w:rsid w:val="00C535B9"/>
    <w:rsid w:val="00C5418C"/>
    <w:rsid w:val="00C54242"/>
    <w:rsid w:val="00C54986"/>
    <w:rsid w:val="00C54D30"/>
    <w:rsid w:val="00C551CA"/>
    <w:rsid w:val="00C56488"/>
    <w:rsid w:val="00C57766"/>
    <w:rsid w:val="00C60B5B"/>
    <w:rsid w:val="00C614B4"/>
    <w:rsid w:val="00C61CEE"/>
    <w:rsid w:val="00C6219F"/>
    <w:rsid w:val="00C621DA"/>
    <w:rsid w:val="00C65DC2"/>
    <w:rsid w:val="00C6675B"/>
    <w:rsid w:val="00C7027B"/>
    <w:rsid w:val="00C71DEF"/>
    <w:rsid w:val="00C72BDA"/>
    <w:rsid w:val="00C7479D"/>
    <w:rsid w:val="00C75458"/>
    <w:rsid w:val="00C75E16"/>
    <w:rsid w:val="00C770B2"/>
    <w:rsid w:val="00C80163"/>
    <w:rsid w:val="00C80E18"/>
    <w:rsid w:val="00C810E9"/>
    <w:rsid w:val="00C8157A"/>
    <w:rsid w:val="00C817F6"/>
    <w:rsid w:val="00C81E85"/>
    <w:rsid w:val="00C81EA6"/>
    <w:rsid w:val="00C82705"/>
    <w:rsid w:val="00C84B24"/>
    <w:rsid w:val="00C86D79"/>
    <w:rsid w:val="00C87075"/>
    <w:rsid w:val="00C878D5"/>
    <w:rsid w:val="00C87988"/>
    <w:rsid w:val="00C90CE6"/>
    <w:rsid w:val="00C91237"/>
    <w:rsid w:val="00C9128C"/>
    <w:rsid w:val="00C91A55"/>
    <w:rsid w:val="00C91B35"/>
    <w:rsid w:val="00C9245F"/>
    <w:rsid w:val="00C947C3"/>
    <w:rsid w:val="00C948C8"/>
    <w:rsid w:val="00C9521C"/>
    <w:rsid w:val="00C95803"/>
    <w:rsid w:val="00CA1187"/>
    <w:rsid w:val="00CA1FAC"/>
    <w:rsid w:val="00CA3057"/>
    <w:rsid w:val="00CA3CCB"/>
    <w:rsid w:val="00CA4344"/>
    <w:rsid w:val="00CA45D5"/>
    <w:rsid w:val="00CA557A"/>
    <w:rsid w:val="00CA573F"/>
    <w:rsid w:val="00CA7ADB"/>
    <w:rsid w:val="00CA7C1E"/>
    <w:rsid w:val="00CB0047"/>
    <w:rsid w:val="00CB07ED"/>
    <w:rsid w:val="00CB1594"/>
    <w:rsid w:val="00CB1BB0"/>
    <w:rsid w:val="00CB23B8"/>
    <w:rsid w:val="00CB2466"/>
    <w:rsid w:val="00CB2D44"/>
    <w:rsid w:val="00CB3D2F"/>
    <w:rsid w:val="00CB48D1"/>
    <w:rsid w:val="00CB5430"/>
    <w:rsid w:val="00CB59DA"/>
    <w:rsid w:val="00CB6AFD"/>
    <w:rsid w:val="00CC1086"/>
    <w:rsid w:val="00CC1D57"/>
    <w:rsid w:val="00CC363A"/>
    <w:rsid w:val="00CC37AF"/>
    <w:rsid w:val="00CC41BF"/>
    <w:rsid w:val="00CC4C4A"/>
    <w:rsid w:val="00CC52F0"/>
    <w:rsid w:val="00CC75ED"/>
    <w:rsid w:val="00CC7628"/>
    <w:rsid w:val="00CD1437"/>
    <w:rsid w:val="00CD16D4"/>
    <w:rsid w:val="00CD1CA5"/>
    <w:rsid w:val="00CD1EFF"/>
    <w:rsid w:val="00CD25FB"/>
    <w:rsid w:val="00CD5356"/>
    <w:rsid w:val="00CD610E"/>
    <w:rsid w:val="00CD6733"/>
    <w:rsid w:val="00CD7DD6"/>
    <w:rsid w:val="00CE0A0A"/>
    <w:rsid w:val="00CE14E1"/>
    <w:rsid w:val="00CE162E"/>
    <w:rsid w:val="00CE1953"/>
    <w:rsid w:val="00CE43A1"/>
    <w:rsid w:val="00CE4D60"/>
    <w:rsid w:val="00CE5146"/>
    <w:rsid w:val="00CE5696"/>
    <w:rsid w:val="00CE590A"/>
    <w:rsid w:val="00CE6238"/>
    <w:rsid w:val="00CE6E28"/>
    <w:rsid w:val="00CF13F2"/>
    <w:rsid w:val="00CF1D43"/>
    <w:rsid w:val="00CF2611"/>
    <w:rsid w:val="00CF36AF"/>
    <w:rsid w:val="00CF3F74"/>
    <w:rsid w:val="00CF7194"/>
    <w:rsid w:val="00CF7AB3"/>
    <w:rsid w:val="00D02275"/>
    <w:rsid w:val="00D02564"/>
    <w:rsid w:val="00D03D70"/>
    <w:rsid w:val="00D07D5E"/>
    <w:rsid w:val="00D12490"/>
    <w:rsid w:val="00D134DF"/>
    <w:rsid w:val="00D137C6"/>
    <w:rsid w:val="00D13B85"/>
    <w:rsid w:val="00D13FB3"/>
    <w:rsid w:val="00D14FEC"/>
    <w:rsid w:val="00D152BD"/>
    <w:rsid w:val="00D16F42"/>
    <w:rsid w:val="00D17ED7"/>
    <w:rsid w:val="00D20BA7"/>
    <w:rsid w:val="00D219AC"/>
    <w:rsid w:val="00D21CD7"/>
    <w:rsid w:val="00D22522"/>
    <w:rsid w:val="00D233CA"/>
    <w:rsid w:val="00D25489"/>
    <w:rsid w:val="00D26B26"/>
    <w:rsid w:val="00D27CBA"/>
    <w:rsid w:val="00D30711"/>
    <w:rsid w:val="00D3132B"/>
    <w:rsid w:val="00D31560"/>
    <w:rsid w:val="00D316E5"/>
    <w:rsid w:val="00D31963"/>
    <w:rsid w:val="00D32E86"/>
    <w:rsid w:val="00D337FD"/>
    <w:rsid w:val="00D33DAA"/>
    <w:rsid w:val="00D33DDE"/>
    <w:rsid w:val="00D353A7"/>
    <w:rsid w:val="00D35612"/>
    <w:rsid w:val="00D36A49"/>
    <w:rsid w:val="00D36CE5"/>
    <w:rsid w:val="00D4061D"/>
    <w:rsid w:val="00D407D6"/>
    <w:rsid w:val="00D40D46"/>
    <w:rsid w:val="00D42EFC"/>
    <w:rsid w:val="00D43020"/>
    <w:rsid w:val="00D43D29"/>
    <w:rsid w:val="00D44308"/>
    <w:rsid w:val="00D45AFD"/>
    <w:rsid w:val="00D45E46"/>
    <w:rsid w:val="00D46F34"/>
    <w:rsid w:val="00D46FDA"/>
    <w:rsid w:val="00D479DB"/>
    <w:rsid w:val="00D502FD"/>
    <w:rsid w:val="00D50AE4"/>
    <w:rsid w:val="00D515DB"/>
    <w:rsid w:val="00D5214B"/>
    <w:rsid w:val="00D52AD9"/>
    <w:rsid w:val="00D53134"/>
    <w:rsid w:val="00D5346A"/>
    <w:rsid w:val="00D53989"/>
    <w:rsid w:val="00D55085"/>
    <w:rsid w:val="00D55E0D"/>
    <w:rsid w:val="00D55E26"/>
    <w:rsid w:val="00D56607"/>
    <w:rsid w:val="00D568D2"/>
    <w:rsid w:val="00D57C71"/>
    <w:rsid w:val="00D57E71"/>
    <w:rsid w:val="00D602F3"/>
    <w:rsid w:val="00D610C8"/>
    <w:rsid w:val="00D616E0"/>
    <w:rsid w:val="00D61846"/>
    <w:rsid w:val="00D627D9"/>
    <w:rsid w:val="00D6483E"/>
    <w:rsid w:val="00D661DE"/>
    <w:rsid w:val="00D66237"/>
    <w:rsid w:val="00D66769"/>
    <w:rsid w:val="00D66E5E"/>
    <w:rsid w:val="00D6791B"/>
    <w:rsid w:val="00D70C84"/>
    <w:rsid w:val="00D714DC"/>
    <w:rsid w:val="00D71F24"/>
    <w:rsid w:val="00D7248A"/>
    <w:rsid w:val="00D73957"/>
    <w:rsid w:val="00D76CF1"/>
    <w:rsid w:val="00D8065A"/>
    <w:rsid w:val="00D806DB"/>
    <w:rsid w:val="00D81A9F"/>
    <w:rsid w:val="00D81C9D"/>
    <w:rsid w:val="00D81F1E"/>
    <w:rsid w:val="00D82BB3"/>
    <w:rsid w:val="00D82DAF"/>
    <w:rsid w:val="00D847CA"/>
    <w:rsid w:val="00D86510"/>
    <w:rsid w:val="00D873A8"/>
    <w:rsid w:val="00D87C99"/>
    <w:rsid w:val="00D87D12"/>
    <w:rsid w:val="00D91674"/>
    <w:rsid w:val="00D92886"/>
    <w:rsid w:val="00D95320"/>
    <w:rsid w:val="00D95452"/>
    <w:rsid w:val="00D955C5"/>
    <w:rsid w:val="00D9671D"/>
    <w:rsid w:val="00D97188"/>
    <w:rsid w:val="00D978CB"/>
    <w:rsid w:val="00DA1EE2"/>
    <w:rsid w:val="00DA1FB6"/>
    <w:rsid w:val="00DA1FC6"/>
    <w:rsid w:val="00DA209A"/>
    <w:rsid w:val="00DA4C92"/>
    <w:rsid w:val="00DA5058"/>
    <w:rsid w:val="00DA542F"/>
    <w:rsid w:val="00DA67A5"/>
    <w:rsid w:val="00DB1514"/>
    <w:rsid w:val="00DB1F39"/>
    <w:rsid w:val="00DB3AA9"/>
    <w:rsid w:val="00DB4DA1"/>
    <w:rsid w:val="00DB5A59"/>
    <w:rsid w:val="00DB6C07"/>
    <w:rsid w:val="00DB70C0"/>
    <w:rsid w:val="00DC0487"/>
    <w:rsid w:val="00DC1ECE"/>
    <w:rsid w:val="00DC263E"/>
    <w:rsid w:val="00DC3592"/>
    <w:rsid w:val="00DC35CE"/>
    <w:rsid w:val="00DC6562"/>
    <w:rsid w:val="00DC66B8"/>
    <w:rsid w:val="00DC7434"/>
    <w:rsid w:val="00DD052A"/>
    <w:rsid w:val="00DD1554"/>
    <w:rsid w:val="00DD1DEF"/>
    <w:rsid w:val="00DD2AF3"/>
    <w:rsid w:val="00DD320A"/>
    <w:rsid w:val="00DD38FB"/>
    <w:rsid w:val="00DD4DF2"/>
    <w:rsid w:val="00DD62A0"/>
    <w:rsid w:val="00DD74AB"/>
    <w:rsid w:val="00DE1287"/>
    <w:rsid w:val="00DE12C8"/>
    <w:rsid w:val="00DE1B6B"/>
    <w:rsid w:val="00DE20AD"/>
    <w:rsid w:val="00DE505C"/>
    <w:rsid w:val="00DE5823"/>
    <w:rsid w:val="00DE631E"/>
    <w:rsid w:val="00DE69B7"/>
    <w:rsid w:val="00DE7ABE"/>
    <w:rsid w:val="00DF0B2B"/>
    <w:rsid w:val="00DF15AE"/>
    <w:rsid w:val="00DF2B6D"/>
    <w:rsid w:val="00DF3846"/>
    <w:rsid w:val="00DF3C49"/>
    <w:rsid w:val="00DF3CAB"/>
    <w:rsid w:val="00DF426B"/>
    <w:rsid w:val="00DF4A73"/>
    <w:rsid w:val="00DF50CB"/>
    <w:rsid w:val="00DF50E7"/>
    <w:rsid w:val="00E0023C"/>
    <w:rsid w:val="00E009F4"/>
    <w:rsid w:val="00E00CA0"/>
    <w:rsid w:val="00E00EE0"/>
    <w:rsid w:val="00E026D2"/>
    <w:rsid w:val="00E04E9D"/>
    <w:rsid w:val="00E07215"/>
    <w:rsid w:val="00E0729E"/>
    <w:rsid w:val="00E100BC"/>
    <w:rsid w:val="00E1064E"/>
    <w:rsid w:val="00E11749"/>
    <w:rsid w:val="00E11BCB"/>
    <w:rsid w:val="00E11F17"/>
    <w:rsid w:val="00E13091"/>
    <w:rsid w:val="00E158D8"/>
    <w:rsid w:val="00E16EC1"/>
    <w:rsid w:val="00E179FF"/>
    <w:rsid w:val="00E2068A"/>
    <w:rsid w:val="00E20844"/>
    <w:rsid w:val="00E21396"/>
    <w:rsid w:val="00E2219D"/>
    <w:rsid w:val="00E25795"/>
    <w:rsid w:val="00E279A7"/>
    <w:rsid w:val="00E27B66"/>
    <w:rsid w:val="00E306E1"/>
    <w:rsid w:val="00E30EDC"/>
    <w:rsid w:val="00E312E1"/>
    <w:rsid w:val="00E313F3"/>
    <w:rsid w:val="00E31DE9"/>
    <w:rsid w:val="00E32BD3"/>
    <w:rsid w:val="00E32F85"/>
    <w:rsid w:val="00E34007"/>
    <w:rsid w:val="00E340C9"/>
    <w:rsid w:val="00E340ED"/>
    <w:rsid w:val="00E349E3"/>
    <w:rsid w:val="00E34A89"/>
    <w:rsid w:val="00E34B37"/>
    <w:rsid w:val="00E358D5"/>
    <w:rsid w:val="00E35D83"/>
    <w:rsid w:val="00E37942"/>
    <w:rsid w:val="00E400AB"/>
    <w:rsid w:val="00E40180"/>
    <w:rsid w:val="00E40430"/>
    <w:rsid w:val="00E40F94"/>
    <w:rsid w:val="00E41174"/>
    <w:rsid w:val="00E44478"/>
    <w:rsid w:val="00E45184"/>
    <w:rsid w:val="00E45DD9"/>
    <w:rsid w:val="00E465B0"/>
    <w:rsid w:val="00E47204"/>
    <w:rsid w:val="00E472D4"/>
    <w:rsid w:val="00E508FA"/>
    <w:rsid w:val="00E50B87"/>
    <w:rsid w:val="00E534B6"/>
    <w:rsid w:val="00E54213"/>
    <w:rsid w:val="00E54358"/>
    <w:rsid w:val="00E55E14"/>
    <w:rsid w:val="00E564C4"/>
    <w:rsid w:val="00E57BCC"/>
    <w:rsid w:val="00E6035E"/>
    <w:rsid w:val="00E60D9F"/>
    <w:rsid w:val="00E6164F"/>
    <w:rsid w:val="00E61871"/>
    <w:rsid w:val="00E62671"/>
    <w:rsid w:val="00E63783"/>
    <w:rsid w:val="00E6417F"/>
    <w:rsid w:val="00E6507D"/>
    <w:rsid w:val="00E650A1"/>
    <w:rsid w:val="00E66811"/>
    <w:rsid w:val="00E6695C"/>
    <w:rsid w:val="00E66EF6"/>
    <w:rsid w:val="00E70EC7"/>
    <w:rsid w:val="00E71E37"/>
    <w:rsid w:val="00E7297E"/>
    <w:rsid w:val="00E72E1B"/>
    <w:rsid w:val="00E73586"/>
    <w:rsid w:val="00E73F44"/>
    <w:rsid w:val="00E749D0"/>
    <w:rsid w:val="00E749FD"/>
    <w:rsid w:val="00E762CF"/>
    <w:rsid w:val="00E82572"/>
    <w:rsid w:val="00E8266A"/>
    <w:rsid w:val="00E828F3"/>
    <w:rsid w:val="00E83653"/>
    <w:rsid w:val="00E83934"/>
    <w:rsid w:val="00E83D7B"/>
    <w:rsid w:val="00E8441A"/>
    <w:rsid w:val="00E84FEF"/>
    <w:rsid w:val="00E85022"/>
    <w:rsid w:val="00E85150"/>
    <w:rsid w:val="00E85194"/>
    <w:rsid w:val="00E857C8"/>
    <w:rsid w:val="00E85884"/>
    <w:rsid w:val="00E85A65"/>
    <w:rsid w:val="00E865C8"/>
    <w:rsid w:val="00E874FA"/>
    <w:rsid w:val="00E875E3"/>
    <w:rsid w:val="00E9062E"/>
    <w:rsid w:val="00E91CD1"/>
    <w:rsid w:val="00E9248C"/>
    <w:rsid w:val="00E92833"/>
    <w:rsid w:val="00E92FC1"/>
    <w:rsid w:val="00E935F5"/>
    <w:rsid w:val="00E93B03"/>
    <w:rsid w:val="00E93EF4"/>
    <w:rsid w:val="00E95EAA"/>
    <w:rsid w:val="00E96369"/>
    <w:rsid w:val="00E97829"/>
    <w:rsid w:val="00EA11A8"/>
    <w:rsid w:val="00EA19BA"/>
    <w:rsid w:val="00EA4241"/>
    <w:rsid w:val="00EA5158"/>
    <w:rsid w:val="00EA555C"/>
    <w:rsid w:val="00EA6497"/>
    <w:rsid w:val="00EA6741"/>
    <w:rsid w:val="00EA70ED"/>
    <w:rsid w:val="00EB0841"/>
    <w:rsid w:val="00EB1365"/>
    <w:rsid w:val="00EB275C"/>
    <w:rsid w:val="00EB27B6"/>
    <w:rsid w:val="00EB2CD8"/>
    <w:rsid w:val="00EB2DE6"/>
    <w:rsid w:val="00EB320E"/>
    <w:rsid w:val="00EB3743"/>
    <w:rsid w:val="00EB39D6"/>
    <w:rsid w:val="00EB52DB"/>
    <w:rsid w:val="00EB5446"/>
    <w:rsid w:val="00EB5F94"/>
    <w:rsid w:val="00EB60CD"/>
    <w:rsid w:val="00EB62BD"/>
    <w:rsid w:val="00EB6A33"/>
    <w:rsid w:val="00EB6AD9"/>
    <w:rsid w:val="00EB7D7B"/>
    <w:rsid w:val="00EC0289"/>
    <w:rsid w:val="00EC0F01"/>
    <w:rsid w:val="00EC1111"/>
    <w:rsid w:val="00EC1428"/>
    <w:rsid w:val="00EC174D"/>
    <w:rsid w:val="00EC334B"/>
    <w:rsid w:val="00EC3E2B"/>
    <w:rsid w:val="00EC3E68"/>
    <w:rsid w:val="00EC5522"/>
    <w:rsid w:val="00EC5D16"/>
    <w:rsid w:val="00EC66E6"/>
    <w:rsid w:val="00EC68A7"/>
    <w:rsid w:val="00EC6AD4"/>
    <w:rsid w:val="00EC7813"/>
    <w:rsid w:val="00ED0FC2"/>
    <w:rsid w:val="00ED1EF0"/>
    <w:rsid w:val="00ED28C5"/>
    <w:rsid w:val="00ED2945"/>
    <w:rsid w:val="00ED2C39"/>
    <w:rsid w:val="00ED2E44"/>
    <w:rsid w:val="00ED2E9C"/>
    <w:rsid w:val="00ED38AD"/>
    <w:rsid w:val="00ED7A34"/>
    <w:rsid w:val="00EE00DD"/>
    <w:rsid w:val="00EE03B6"/>
    <w:rsid w:val="00EE2B33"/>
    <w:rsid w:val="00EE443C"/>
    <w:rsid w:val="00EE4DDA"/>
    <w:rsid w:val="00EE5B37"/>
    <w:rsid w:val="00EE6D49"/>
    <w:rsid w:val="00EE773E"/>
    <w:rsid w:val="00EE7EFA"/>
    <w:rsid w:val="00EE7FC8"/>
    <w:rsid w:val="00EF0DFB"/>
    <w:rsid w:val="00EF20CA"/>
    <w:rsid w:val="00EF241E"/>
    <w:rsid w:val="00EF43DD"/>
    <w:rsid w:val="00EF50D0"/>
    <w:rsid w:val="00EF6ADE"/>
    <w:rsid w:val="00EF79B5"/>
    <w:rsid w:val="00EF7BE2"/>
    <w:rsid w:val="00EF7FEF"/>
    <w:rsid w:val="00F00C32"/>
    <w:rsid w:val="00F010A5"/>
    <w:rsid w:val="00F011A4"/>
    <w:rsid w:val="00F01901"/>
    <w:rsid w:val="00F01AE1"/>
    <w:rsid w:val="00F02732"/>
    <w:rsid w:val="00F04093"/>
    <w:rsid w:val="00F04A13"/>
    <w:rsid w:val="00F04CB7"/>
    <w:rsid w:val="00F04E73"/>
    <w:rsid w:val="00F058DB"/>
    <w:rsid w:val="00F073B3"/>
    <w:rsid w:val="00F1022F"/>
    <w:rsid w:val="00F10EC2"/>
    <w:rsid w:val="00F12BCE"/>
    <w:rsid w:val="00F131E9"/>
    <w:rsid w:val="00F13703"/>
    <w:rsid w:val="00F15568"/>
    <w:rsid w:val="00F16ECF"/>
    <w:rsid w:val="00F17262"/>
    <w:rsid w:val="00F20140"/>
    <w:rsid w:val="00F207AB"/>
    <w:rsid w:val="00F20B76"/>
    <w:rsid w:val="00F22C56"/>
    <w:rsid w:val="00F249B9"/>
    <w:rsid w:val="00F251CD"/>
    <w:rsid w:val="00F272AD"/>
    <w:rsid w:val="00F305AE"/>
    <w:rsid w:val="00F30E0D"/>
    <w:rsid w:val="00F31E63"/>
    <w:rsid w:val="00F32328"/>
    <w:rsid w:val="00F341F6"/>
    <w:rsid w:val="00F34785"/>
    <w:rsid w:val="00F356CE"/>
    <w:rsid w:val="00F3770B"/>
    <w:rsid w:val="00F37CC1"/>
    <w:rsid w:val="00F40123"/>
    <w:rsid w:val="00F41347"/>
    <w:rsid w:val="00F41A51"/>
    <w:rsid w:val="00F42682"/>
    <w:rsid w:val="00F42A90"/>
    <w:rsid w:val="00F42B87"/>
    <w:rsid w:val="00F42EBE"/>
    <w:rsid w:val="00F44274"/>
    <w:rsid w:val="00F44580"/>
    <w:rsid w:val="00F44ED7"/>
    <w:rsid w:val="00F476CD"/>
    <w:rsid w:val="00F51615"/>
    <w:rsid w:val="00F51EB7"/>
    <w:rsid w:val="00F54D1C"/>
    <w:rsid w:val="00F57617"/>
    <w:rsid w:val="00F57CF9"/>
    <w:rsid w:val="00F61308"/>
    <w:rsid w:val="00F61C8C"/>
    <w:rsid w:val="00F62345"/>
    <w:rsid w:val="00F6332B"/>
    <w:rsid w:val="00F63B5E"/>
    <w:rsid w:val="00F6591F"/>
    <w:rsid w:val="00F66449"/>
    <w:rsid w:val="00F67288"/>
    <w:rsid w:val="00F677C2"/>
    <w:rsid w:val="00F67809"/>
    <w:rsid w:val="00F679FF"/>
    <w:rsid w:val="00F67A1B"/>
    <w:rsid w:val="00F72025"/>
    <w:rsid w:val="00F7207E"/>
    <w:rsid w:val="00F72AE9"/>
    <w:rsid w:val="00F73790"/>
    <w:rsid w:val="00F76333"/>
    <w:rsid w:val="00F76A22"/>
    <w:rsid w:val="00F77424"/>
    <w:rsid w:val="00F77BA9"/>
    <w:rsid w:val="00F80C09"/>
    <w:rsid w:val="00F81233"/>
    <w:rsid w:val="00F81F14"/>
    <w:rsid w:val="00F8203C"/>
    <w:rsid w:val="00F827B8"/>
    <w:rsid w:val="00F82961"/>
    <w:rsid w:val="00F85BBA"/>
    <w:rsid w:val="00F85E0D"/>
    <w:rsid w:val="00F85FB0"/>
    <w:rsid w:val="00F91771"/>
    <w:rsid w:val="00F919CD"/>
    <w:rsid w:val="00F91F4F"/>
    <w:rsid w:val="00F93FBE"/>
    <w:rsid w:val="00F94027"/>
    <w:rsid w:val="00F94386"/>
    <w:rsid w:val="00F9537B"/>
    <w:rsid w:val="00F971FE"/>
    <w:rsid w:val="00FA092D"/>
    <w:rsid w:val="00FA097E"/>
    <w:rsid w:val="00FA0BE1"/>
    <w:rsid w:val="00FA112D"/>
    <w:rsid w:val="00FA17C8"/>
    <w:rsid w:val="00FA2016"/>
    <w:rsid w:val="00FA23C1"/>
    <w:rsid w:val="00FA295C"/>
    <w:rsid w:val="00FA3A02"/>
    <w:rsid w:val="00FA4221"/>
    <w:rsid w:val="00FA46AD"/>
    <w:rsid w:val="00FA4CE8"/>
    <w:rsid w:val="00FA5AEA"/>
    <w:rsid w:val="00FA5B2C"/>
    <w:rsid w:val="00FA676D"/>
    <w:rsid w:val="00FA7D01"/>
    <w:rsid w:val="00FB0A71"/>
    <w:rsid w:val="00FB0C45"/>
    <w:rsid w:val="00FB0D1B"/>
    <w:rsid w:val="00FB173A"/>
    <w:rsid w:val="00FB1D76"/>
    <w:rsid w:val="00FB2811"/>
    <w:rsid w:val="00FB32D5"/>
    <w:rsid w:val="00FB3AC5"/>
    <w:rsid w:val="00FB4035"/>
    <w:rsid w:val="00FB4C85"/>
    <w:rsid w:val="00FB53F8"/>
    <w:rsid w:val="00FB6C92"/>
    <w:rsid w:val="00FB7C2C"/>
    <w:rsid w:val="00FC0314"/>
    <w:rsid w:val="00FC1092"/>
    <w:rsid w:val="00FC12D3"/>
    <w:rsid w:val="00FC2160"/>
    <w:rsid w:val="00FC46C1"/>
    <w:rsid w:val="00FC4724"/>
    <w:rsid w:val="00FC4EBC"/>
    <w:rsid w:val="00FC7A3C"/>
    <w:rsid w:val="00FC7E39"/>
    <w:rsid w:val="00FD0718"/>
    <w:rsid w:val="00FD136D"/>
    <w:rsid w:val="00FD1BE9"/>
    <w:rsid w:val="00FD1C07"/>
    <w:rsid w:val="00FD2C9C"/>
    <w:rsid w:val="00FD40DA"/>
    <w:rsid w:val="00FD435A"/>
    <w:rsid w:val="00FD4399"/>
    <w:rsid w:val="00FD72C6"/>
    <w:rsid w:val="00FE0BD2"/>
    <w:rsid w:val="00FE0BF4"/>
    <w:rsid w:val="00FE0CBA"/>
    <w:rsid w:val="00FE1EE1"/>
    <w:rsid w:val="00FE3B66"/>
    <w:rsid w:val="00FE3F58"/>
    <w:rsid w:val="00FE4E1A"/>
    <w:rsid w:val="00FE539D"/>
    <w:rsid w:val="00FE67AD"/>
    <w:rsid w:val="00FF2A70"/>
    <w:rsid w:val="00FF2E61"/>
    <w:rsid w:val="00FF3D63"/>
    <w:rsid w:val="00FF3EC3"/>
    <w:rsid w:val="00FF50D1"/>
    <w:rsid w:val="00FF582A"/>
    <w:rsid w:val="00FF5DA2"/>
    <w:rsid w:val="00FF6299"/>
    <w:rsid w:val="00FF66B5"/>
    <w:rsid w:val="00FF7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:center;mso-position-vertical:inside;mso-position-vertical-relative:page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285B901"/>
  <w15:chartTrackingRefBased/>
  <w15:docId w15:val="{2C5C2961-C62F-4DEB-A283-19414CD52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lang w:val="ru-RU" w:eastAsia="ru-RU"/>
    </w:rPr>
  </w:style>
  <w:style w:type="paragraph" w:styleId="1">
    <w:name w:val="heading 1"/>
    <w:basedOn w:val="a0"/>
    <w:next w:val="a1"/>
    <w:qFormat/>
    <w:rsid w:val="002036E2"/>
    <w:pPr>
      <w:keepNext/>
      <w:numPr>
        <w:numId w:val="2"/>
      </w:numPr>
      <w:spacing w:before="480" w:after="240"/>
      <w:outlineLvl w:val="0"/>
    </w:pPr>
    <w:rPr>
      <w:b/>
      <w:sz w:val="24"/>
      <w:lang w:val="en-US"/>
    </w:rPr>
  </w:style>
  <w:style w:type="paragraph" w:styleId="2">
    <w:name w:val="heading 2"/>
    <w:basedOn w:val="a0"/>
    <w:next w:val="a0"/>
    <w:qFormat/>
    <w:rsid w:val="00D92886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qFormat/>
    <w:rsid w:val="004E0C6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rsid w:val="003579E9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rsid w:val="003579E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rsid w:val="003579E9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rsid w:val="003579E9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qFormat/>
    <w:rsid w:val="003579E9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qFormat/>
    <w:rsid w:val="003579E9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uthor"/>
    <w:autoRedefine/>
    <w:qFormat/>
    <w:rsid w:val="00852A08"/>
    <w:pPr>
      <w:widowControl w:val="0"/>
      <w:pBdr>
        <w:bottom w:val="single" w:sz="12" w:space="18" w:color="auto"/>
      </w:pBdr>
      <w:spacing w:before="360" w:after="480"/>
    </w:pPr>
    <w:rPr>
      <w:rFonts w:ascii="Arial" w:hAnsi="Arial"/>
      <w:b/>
      <w:bCs/>
      <w:color w:val="FF0000"/>
      <w:sz w:val="34"/>
      <w:lang w:val="en-GB"/>
    </w:rPr>
  </w:style>
  <w:style w:type="paragraph" w:customStyle="1" w:styleId="figure">
    <w:name w:val="figure"/>
    <w:basedOn w:val="a0"/>
    <w:rsid w:val="00A823B6"/>
    <w:pPr>
      <w:keepNext/>
      <w:framePr w:w="8505" w:wrap="notBeside" w:vAnchor="text" w:hAnchor="page" w:xAlign="center" w:y="1"/>
      <w:spacing w:before="120"/>
      <w:jc w:val="center"/>
    </w:pPr>
  </w:style>
  <w:style w:type="paragraph" w:styleId="a1">
    <w:name w:val="Body Text"/>
    <w:basedOn w:val="a0"/>
    <w:link w:val="Char"/>
    <w:rsid w:val="00F9537B"/>
    <w:pPr>
      <w:spacing w:line="264" w:lineRule="auto"/>
      <w:ind w:firstLine="454"/>
      <w:jc w:val="both"/>
    </w:pPr>
    <w:rPr>
      <w:sz w:val="22"/>
      <w:lang w:val="en-US"/>
    </w:rPr>
  </w:style>
  <w:style w:type="paragraph" w:styleId="a6">
    <w:name w:val="header"/>
    <w:basedOn w:val="a0"/>
    <w:rsid w:val="002E30FF"/>
    <w:pPr>
      <w:pBdr>
        <w:bottom w:val="single" w:sz="4" w:space="1" w:color="auto"/>
      </w:pBdr>
      <w:tabs>
        <w:tab w:val="center" w:pos="4819"/>
        <w:tab w:val="right" w:pos="9638"/>
      </w:tabs>
      <w:jc w:val="right"/>
    </w:pPr>
    <w:rPr>
      <w:rFonts w:ascii="Garamond" w:hAnsi="Garamond"/>
      <w:smallCaps/>
      <w:spacing w:val="20"/>
    </w:rPr>
  </w:style>
  <w:style w:type="paragraph" w:customStyle="1" w:styleId="footerright">
    <w:name w:val="footer_right"/>
    <w:basedOn w:val="a0"/>
    <w:link w:val="footerrightCarattere"/>
    <w:rsid w:val="00C22E73"/>
    <w:pPr>
      <w:tabs>
        <w:tab w:val="left" w:pos="6379"/>
      </w:tabs>
      <w:autoSpaceDE w:val="0"/>
      <w:autoSpaceDN w:val="0"/>
      <w:adjustRightInd w:val="0"/>
      <w:ind w:left="1632" w:hanging="1632"/>
      <w:jc w:val="right"/>
    </w:pPr>
    <w:rPr>
      <w:rFonts w:ascii="Courier New" w:hAnsi="Courier New" w:cs="Courier New"/>
      <w:sz w:val="16"/>
      <w:szCs w:val="12"/>
      <w:lang w:val="en-GB" w:eastAsia="it-IT"/>
    </w:rPr>
  </w:style>
  <w:style w:type="character" w:customStyle="1" w:styleId="Char0">
    <w:name w:val="题注 Char"/>
    <w:link w:val="a7"/>
    <w:rsid w:val="006455DE"/>
    <w:rPr>
      <w:b/>
      <w:bCs/>
      <w:sz w:val="22"/>
      <w:lang w:val="en-US" w:eastAsia="ru-RU" w:bidi="ar-SA"/>
    </w:rPr>
  </w:style>
  <w:style w:type="paragraph" w:customStyle="1" w:styleId="NormalPublication">
    <w:name w:val="Normal Publication"/>
    <w:basedOn w:val="a0"/>
    <w:rsid w:val="0062395C"/>
    <w:pPr>
      <w:spacing w:line="480" w:lineRule="auto"/>
      <w:jc w:val="both"/>
    </w:pPr>
    <w:rPr>
      <w:sz w:val="24"/>
      <w:szCs w:val="24"/>
      <w:lang w:val="en-US" w:eastAsia="en-US"/>
    </w:rPr>
  </w:style>
  <w:style w:type="paragraph" w:customStyle="1" w:styleId="Author">
    <w:name w:val="Author"/>
    <w:next w:val="Address"/>
    <w:rsid w:val="00ED2E44"/>
    <w:pPr>
      <w:spacing w:after="60" w:line="192" w:lineRule="auto"/>
    </w:pPr>
    <w:rPr>
      <w:rFonts w:ascii="Arial" w:hAnsi="Arial"/>
      <w:b/>
      <w:sz w:val="22"/>
      <w:lang w:eastAsia="ru-RU"/>
    </w:rPr>
  </w:style>
  <w:style w:type="paragraph" w:customStyle="1" w:styleId="Address">
    <w:name w:val="Address"/>
    <w:next w:val="email2"/>
    <w:link w:val="AddressCarattereCarattere"/>
    <w:rsid w:val="00D66E5E"/>
    <w:pPr>
      <w:numPr>
        <w:numId w:val="1"/>
      </w:numPr>
      <w:ind w:left="283" w:hanging="113"/>
    </w:pPr>
    <w:rPr>
      <w:i/>
      <w:lang w:eastAsia="ru-RU"/>
    </w:rPr>
  </w:style>
  <w:style w:type="paragraph" w:styleId="a8">
    <w:name w:val="footnote text"/>
    <w:basedOn w:val="a0"/>
    <w:semiHidden/>
    <w:rsid w:val="00033EA2"/>
  </w:style>
  <w:style w:type="character" w:styleId="a9">
    <w:name w:val="footnote reference"/>
    <w:semiHidden/>
    <w:rsid w:val="00033EA2"/>
    <w:rPr>
      <w:vertAlign w:val="superscript"/>
    </w:rPr>
  </w:style>
  <w:style w:type="character" w:customStyle="1" w:styleId="email">
    <w:name w:val="email"/>
    <w:rsid w:val="00377FB0"/>
    <w:rPr>
      <w:rFonts w:ascii="Courier New" w:hAnsi="Courier New"/>
      <w:color w:val="0000FF"/>
      <w:sz w:val="20"/>
      <w:szCs w:val="20"/>
      <w:u w:val="none"/>
      <w:lang w:val="en-US"/>
    </w:rPr>
  </w:style>
  <w:style w:type="paragraph" w:styleId="aa">
    <w:name w:val="footer"/>
    <w:basedOn w:val="a0"/>
    <w:rsid w:val="00033EA2"/>
    <w:pPr>
      <w:tabs>
        <w:tab w:val="center" w:pos="4819"/>
        <w:tab w:val="right" w:pos="9638"/>
      </w:tabs>
    </w:pPr>
  </w:style>
  <w:style w:type="paragraph" w:customStyle="1" w:styleId="abstract">
    <w:name w:val="abstract"/>
    <w:next w:val="keywords"/>
    <w:link w:val="abstractCarattere"/>
    <w:rsid w:val="00445649"/>
    <w:pPr>
      <w:spacing w:before="360" w:after="360" w:line="260" w:lineRule="exact"/>
      <w:jc w:val="both"/>
    </w:pPr>
    <w:rPr>
      <w:sz w:val="22"/>
      <w:lang w:eastAsia="ru-RU"/>
    </w:rPr>
  </w:style>
  <w:style w:type="paragraph" w:customStyle="1" w:styleId="keywords">
    <w:name w:val="keywords"/>
    <w:rsid w:val="00450F99"/>
    <w:pPr>
      <w:spacing w:line="260" w:lineRule="exact"/>
      <w:jc w:val="both"/>
    </w:pPr>
    <w:rPr>
      <w:sz w:val="22"/>
      <w:szCs w:val="22"/>
      <w:lang w:eastAsia="ru-RU"/>
    </w:rPr>
  </w:style>
  <w:style w:type="character" w:customStyle="1" w:styleId="fieldname">
    <w:name w:val="fieldname"/>
    <w:rsid w:val="00547342"/>
    <w:rPr>
      <w:rFonts w:ascii="Times New Roman" w:hAnsi="Times New Roman"/>
      <w:smallCaps/>
      <w:sz w:val="22"/>
      <w:szCs w:val="22"/>
    </w:rPr>
  </w:style>
  <w:style w:type="numbering" w:customStyle="1" w:styleId="Reference">
    <w:name w:val="Reference"/>
    <w:basedOn w:val="a4"/>
    <w:rsid w:val="00C61CEE"/>
    <w:pPr>
      <w:numPr>
        <w:numId w:val="3"/>
      </w:numPr>
    </w:pPr>
  </w:style>
  <w:style w:type="paragraph" w:customStyle="1" w:styleId="sectionNo">
    <w:name w:val="sectionNo"/>
    <w:basedOn w:val="section"/>
    <w:next w:val="a1"/>
    <w:rsid w:val="008D2C6B"/>
    <w:pPr>
      <w:numPr>
        <w:numId w:val="0"/>
      </w:numPr>
    </w:pPr>
  </w:style>
  <w:style w:type="paragraph" w:customStyle="1" w:styleId="section">
    <w:name w:val="section"/>
    <w:next w:val="a1"/>
    <w:rsid w:val="00FC2160"/>
    <w:pPr>
      <w:keepNext/>
      <w:keepLines/>
      <w:numPr>
        <w:numId w:val="5"/>
      </w:numPr>
      <w:spacing w:before="240" w:after="160"/>
    </w:pPr>
    <w:rPr>
      <w:b/>
      <w:sz w:val="24"/>
      <w:lang w:eastAsia="ru-RU"/>
    </w:rPr>
  </w:style>
  <w:style w:type="character" w:customStyle="1" w:styleId="AddressCarattereCarattere">
    <w:name w:val="Address Carattere Carattere"/>
    <w:link w:val="Address"/>
    <w:rsid w:val="00D66E5E"/>
    <w:rPr>
      <w:i/>
      <w:lang w:val="en-US" w:eastAsia="ru-RU" w:bidi="ar-SA"/>
    </w:rPr>
  </w:style>
  <w:style w:type="paragraph" w:customStyle="1" w:styleId="Subsection">
    <w:name w:val="Subsection"/>
    <w:next w:val="a1"/>
    <w:rsid w:val="007371F8"/>
    <w:pPr>
      <w:keepNext/>
      <w:keepLines/>
      <w:numPr>
        <w:ilvl w:val="1"/>
        <w:numId w:val="5"/>
      </w:numPr>
      <w:spacing w:before="120" w:after="120"/>
    </w:pPr>
    <w:rPr>
      <w:b/>
      <w:sz w:val="22"/>
      <w:lang w:eastAsia="ru-RU"/>
    </w:rPr>
  </w:style>
  <w:style w:type="paragraph" w:styleId="ab">
    <w:name w:val="endnote text"/>
    <w:basedOn w:val="a0"/>
    <w:semiHidden/>
    <w:rsid w:val="00F61308"/>
  </w:style>
  <w:style w:type="paragraph" w:styleId="a7">
    <w:name w:val="caption"/>
    <w:basedOn w:val="a1"/>
    <w:next w:val="a1"/>
    <w:link w:val="Char0"/>
    <w:qFormat/>
    <w:rsid w:val="003C3270"/>
    <w:pPr>
      <w:spacing w:before="120" w:after="200"/>
      <w:ind w:firstLine="0"/>
    </w:pPr>
    <w:rPr>
      <w:b/>
      <w:bCs/>
      <w:sz w:val="20"/>
    </w:rPr>
  </w:style>
  <w:style w:type="character" w:customStyle="1" w:styleId="Char">
    <w:name w:val="正文文本 Char"/>
    <w:link w:val="a1"/>
    <w:rsid w:val="00F9537B"/>
    <w:rPr>
      <w:sz w:val="22"/>
      <w:lang w:val="en-US" w:eastAsia="ru-RU" w:bidi="ar-SA"/>
    </w:rPr>
  </w:style>
  <w:style w:type="character" w:styleId="ac">
    <w:name w:val="endnote reference"/>
    <w:semiHidden/>
    <w:rsid w:val="00F61308"/>
    <w:rPr>
      <w:vertAlign w:val="superscript"/>
    </w:rPr>
  </w:style>
  <w:style w:type="paragraph" w:customStyle="1" w:styleId="email2">
    <w:name w:val="email2"/>
    <w:basedOn w:val="a0"/>
    <w:next w:val="abstract"/>
    <w:rsid w:val="00D66E5E"/>
    <w:pPr>
      <w:ind w:left="284"/>
    </w:pPr>
    <w:rPr>
      <w:szCs w:val="22"/>
    </w:rPr>
  </w:style>
  <w:style w:type="paragraph" w:customStyle="1" w:styleId="StileAuthorDopo6pt">
    <w:name w:val="Stile Author + Dopo:  6 pt"/>
    <w:basedOn w:val="Author"/>
    <w:rsid w:val="00310FEF"/>
    <w:pPr>
      <w:spacing w:before="120" w:after="120"/>
    </w:pPr>
    <w:rPr>
      <w:bCs/>
    </w:rPr>
  </w:style>
  <w:style w:type="paragraph" w:customStyle="1" w:styleId="contents">
    <w:name w:val="contents"/>
    <w:basedOn w:val="a0"/>
    <w:next w:val="innercontent"/>
    <w:rsid w:val="001A603D"/>
    <w:pPr>
      <w:pBdr>
        <w:top w:val="single" w:sz="4" w:space="25" w:color="auto"/>
      </w:pBdr>
      <w:spacing w:after="240"/>
    </w:pPr>
    <w:rPr>
      <w:b/>
      <w:sz w:val="24"/>
      <w:szCs w:val="28"/>
    </w:rPr>
  </w:style>
  <w:style w:type="paragraph" w:customStyle="1" w:styleId="innercontent">
    <w:name w:val="inner content"/>
    <w:basedOn w:val="a0"/>
    <w:next w:val="contentcloser"/>
    <w:link w:val="innercontentChar"/>
    <w:rsid w:val="001A603D"/>
    <w:pPr>
      <w:tabs>
        <w:tab w:val="right" w:pos="8505"/>
      </w:tabs>
      <w:spacing w:after="240"/>
    </w:pPr>
    <w:rPr>
      <w:b/>
      <w:sz w:val="22"/>
      <w:lang w:val="en-US"/>
    </w:rPr>
  </w:style>
  <w:style w:type="paragraph" w:customStyle="1" w:styleId="contentcloser">
    <w:name w:val="content closer"/>
    <w:basedOn w:val="a0"/>
    <w:next w:val="1"/>
    <w:rsid w:val="00FA2016"/>
    <w:pPr>
      <w:pBdr>
        <w:bottom w:val="single" w:sz="4" w:space="1" w:color="auto"/>
      </w:pBdr>
    </w:pPr>
  </w:style>
  <w:style w:type="paragraph" w:customStyle="1" w:styleId="innercontentindented">
    <w:name w:val="inner content indented"/>
    <w:basedOn w:val="innercontent"/>
    <w:next w:val="innercontent"/>
    <w:rsid w:val="00DC7434"/>
    <w:pPr>
      <w:ind w:left="284"/>
    </w:pPr>
    <w:rPr>
      <w:b w:val="0"/>
    </w:rPr>
  </w:style>
  <w:style w:type="table" w:styleId="ad">
    <w:name w:val="Table Grid"/>
    <w:basedOn w:val="a3"/>
    <w:rsid w:val="00361F4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erdate">
    <w:name w:val="header_date"/>
    <w:basedOn w:val="a0"/>
    <w:next w:val="a6"/>
    <w:link w:val="headerdateCarattere"/>
    <w:rsid w:val="00C22E73"/>
    <w:rPr>
      <w:i/>
      <w:sz w:val="18"/>
      <w:szCs w:val="18"/>
      <w:lang w:val="en-US"/>
    </w:rPr>
  </w:style>
  <w:style w:type="character" w:customStyle="1" w:styleId="abstractCarattere">
    <w:name w:val="abstract Carattere"/>
    <w:link w:val="abstract"/>
    <w:rsid w:val="00C22E73"/>
    <w:rPr>
      <w:sz w:val="22"/>
      <w:lang w:val="en-US" w:eastAsia="ru-RU" w:bidi="ar-SA"/>
    </w:rPr>
  </w:style>
  <w:style w:type="character" w:customStyle="1" w:styleId="headerdateCarattere">
    <w:name w:val="header_date Carattere"/>
    <w:link w:val="headerdate"/>
    <w:rsid w:val="00C22E73"/>
    <w:rPr>
      <w:i/>
      <w:sz w:val="18"/>
      <w:szCs w:val="18"/>
      <w:lang w:val="en-US" w:eastAsia="ru-RU" w:bidi="ar-SA"/>
    </w:rPr>
  </w:style>
  <w:style w:type="paragraph" w:customStyle="1" w:styleId="footerleft">
    <w:name w:val="footer_left"/>
    <w:basedOn w:val="a0"/>
    <w:link w:val="footerleftCarattere"/>
    <w:rsid w:val="00C22E73"/>
    <w:pPr>
      <w:tabs>
        <w:tab w:val="left" w:pos="6379"/>
      </w:tabs>
      <w:autoSpaceDE w:val="0"/>
      <w:autoSpaceDN w:val="0"/>
      <w:adjustRightInd w:val="0"/>
    </w:pPr>
    <w:rPr>
      <w:rFonts w:cs="Fv"/>
      <w:sz w:val="16"/>
      <w:szCs w:val="16"/>
      <w:lang w:val="en-GB" w:eastAsia="it-IT"/>
    </w:rPr>
  </w:style>
  <w:style w:type="character" w:styleId="ae">
    <w:name w:val="page number"/>
    <w:rsid w:val="00C817F6"/>
    <w:rPr>
      <w:rFonts w:ascii="Times New Roman" w:hAnsi="Times New Roman"/>
      <w:sz w:val="22"/>
    </w:rPr>
  </w:style>
  <w:style w:type="character" w:customStyle="1" w:styleId="footerrightCarattere">
    <w:name w:val="footer_right Carattere"/>
    <w:link w:val="footerright"/>
    <w:rsid w:val="003C33A5"/>
    <w:rPr>
      <w:rFonts w:ascii="Courier New" w:hAnsi="Courier New" w:cs="Courier New"/>
      <w:sz w:val="16"/>
      <w:szCs w:val="12"/>
      <w:lang w:val="en-GB" w:eastAsia="it-IT" w:bidi="ar-SA"/>
    </w:rPr>
  </w:style>
  <w:style w:type="character" w:customStyle="1" w:styleId="footerleftCarattere">
    <w:name w:val="footer_left Carattere"/>
    <w:link w:val="footerleft"/>
    <w:rsid w:val="003C33A5"/>
    <w:rPr>
      <w:rFonts w:cs="Fv"/>
      <w:sz w:val="16"/>
      <w:szCs w:val="16"/>
      <w:lang w:val="en-GB" w:eastAsia="it-IT" w:bidi="ar-SA"/>
    </w:rPr>
  </w:style>
  <w:style w:type="character" w:styleId="af">
    <w:name w:val="Hyperlink"/>
    <w:rsid w:val="00822EED"/>
    <w:rPr>
      <w:color w:val="0000FF"/>
      <w:u w:val="none"/>
    </w:rPr>
  </w:style>
  <w:style w:type="paragraph" w:customStyle="1" w:styleId="dates">
    <w:name w:val="dates"/>
    <w:basedOn w:val="a6"/>
    <w:rsid w:val="002E30FF"/>
    <w:pPr>
      <w:pBdr>
        <w:bottom w:val="none" w:sz="0" w:space="0" w:color="auto"/>
      </w:pBdr>
      <w:tabs>
        <w:tab w:val="left" w:pos="1200"/>
      </w:tabs>
      <w:spacing w:line="264" w:lineRule="auto"/>
    </w:pPr>
    <w:rPr>
      <w:rFonts w:ascii="Times New Roman" w:hAnsi="Times New Roman"/>
      <w:sz w:val="18"/>
      <w:lang w:val="en-GB"/>
    </w:rPr>
  </w:style>
  <w:style w:type="character" w:styleId="af0">
    <w:name w:val="Emphasis"/>
    <w:qFormat/>
    <w:rsid w:val="001969D7"/>
    <w:rPr>
      <w:i/>
      <w:iCs/>
    </w:rPr>
  </w:style>
  <w:style w:type="character" w:customStyle="1" w:styleId="innercontentChar">
    <w:name w:val="inner content Char"/>
    <w:link w:val="innercontent"/>
    <w:rsid w:val="00322743"/>
    <w:rPr>
      <w:b/>
      <w:sz w:val="22"/>
      <w:lang w:val="en-US" w:eastAsia="ru-RU" w:bidi="ar-SA"/>
    </w:rPr>
  </w:style>
  <w:style w:type="paragraph" w:styleId="10">
    <w:name w:val="toc 1"/>
    <w:basedOn w:val="a0"/>
    <w:next w:val="a0"/>
    <w:autoRedefine/>
    <w:uiPriority w:val="39"/>
    <w:rsid w:val="002831A4"/>
    <w:pPr>
      <w:tabs>
        <w:tab w:val="right" w:pos="8494"/>
      </w:tabs>
      <w:spacing w:after="80"/>
    </w:pPr>
    <w:rPr>
      <w:b/>
      <w:noProof/>
      <w:sz w:val="22"/>
    </w:rPr>
  </w:style>
  <w:style w:type="character" w:styleId="af1">
    <w:name w:val="FollowedHyperlink"/>
    <w:rsid w:val="00E179FF"/>
    <w:rPr>
      <w:color w:val="800080"/>
      <w:u w:val="single"/>
    </w:rPr>
  </w:style>
  <w:style w:type="character" w:customStyle="1" w:styleId="AuthorAddressMark">
    <w:name w:val="AuthorAddressMark"/>
    <w:rsid w:val="00FC4724"/>
    <w:rPr>
      <w:rFonts w:ascii="Times New Roman" w:hAnsi="Times New Roman"/>
      <w:i w:val="0"/>
      <w:sz w:val="24"/>
      <w:szCs w:val="24"/>
      <w:vertAlign w:val="superscript"/>
      <w:lang w:val="en-US" w:eastAsia="ru-RU" w:bidi="ar-SA"/>
    </w:rPr>
  </w:style>
  <w:style w:type="paragraph" w:styleId="af2">
    <w:name w:val="Document Map"/>
    <w:basedOn w:val="a0"/>
    <w:semiHidden/>
    <w:rsid w:val="00195E95"/>
    <w:pPr>
      <w:shd w:val="clear" w:color="auto" w:fill="000080"/>
    </w:pPr>
    <w:rPr>
      <w:rFonts w:ascii="Tahoma" w:hAnsi="Tahoma" w:cs="Tahoma"/>
    </w:rPr>
  </w:style>
  <w:style w:type="paragraph" w:styleId="20">
    <w:name w:val="toc 2"/>
    <w:basedOn w:val="a0"/>
    <w:next w:val="a0"/>
    <w:autoRedefine/>
    <w:uiPriority w:val="39"/>
    <w:rsid w:val="00B3444F"/>
    <w:pPr>
      <w:tabs>
        <w:tab w:val="right" w:pos="8494"/>
      </w:tabs>
      <w:spacing w:after="80"/>
      <w:ind w:left="198"/>
    </w:pPr>
    <w:rPr>
      <w:noProof/>
      <w:lang w:val="en-GB"/>
    </w:rPr>
  </w:style>
  <w:style w:type="paragraph" w:styleId="af3">
    <w:name w:val="Body Text First Indent"/>
    <w:basedOn w:val="a1"/>
    <w:link w:val="Char1"/>
    <w:rsid w:val="00FB53F8"/>
    <w:pPr>
      <w:spacing w:after="120" w:line="240" w:lineRule="auto"/>
      <w:ind w:firstLine="210"/>
      <w:jc w:val="left"/>
    </w:pPr>
    <w:rPr>
      <w:sz w:val="24"/>
      <w:szCs w:val="24"/>
      <w:lang w:eastAsia="en-US"/>
    </w:rPr>
  </w:style>
  <w:style w:type="paragraph" w:customStyle="1" w:styleId="Equation">
    <w:name w:val="Equation"/>
    <w:next w:val="a1"/>
    <w:rsid w:val="00F16ECF"/>
    <w:pPr>
      <w:tabs>
        <w:tab w:val="center" w:pos="4253"/>
        <w:tab w:val="right" w:pos="8505"/>
      </w:tabs>
      <w:autoSpaceDE w:val="0"/>
      <w:autoSpaceDN w:val="0"/>
      <w:adjustRightInd w:val="0"/>
      <w:spacing w:line="360" w:lineRule="auto"/>
      <w:jc w:val="both"/>
    </w:pPr>
    <w:rPr>
      <w:i/>
      <w:sz w:val="22"/>
      <w:lang w:eastAsia="ru-RU"/>
    </w:rPr>
  </w:style>
  <w:style w:type="character" w:customStyle="1" w:styleId="Style1">
    <w:name w:val="Style1"/>
    <w:rsid w:val="008D2C6B"/>
    <w:rPr>
      <w:rFonts w:ascii="ArialMT" w:hAnsi="ArialMT"/>
      <w:sz w:val="24"/>
    </w:rPr>
  </w:style>
  <w:style w:type="paragraph" w:styleId="af4">
    <w:name w:val="Balloon Text"/>
    <w:basedOn w:val="a0"/>
    <w:semiHidden/>
    <w:rsid w:val="008D2C6B"/>
    <w:rPr>
      <w:rFonts w:ascii="Tahoma" w:hAnsi="Tahoma" w:cs="Tahoma"/>
      <w:sz w:val="16"/>
      <w:szCs w:val="16"/>
      <w:lang w:val="en-US" w:eastAsia="en-US"/>
    </w:rPr>
  </w:style>
  <w:style w:type="character" w:styleId="af5">
    <w:name w:val="annotation reference"/>
    <w:semiHidden/>
    <w:rsid w:val="008D2C6B"/>
    <w:rPr>
      <w:sz w:val="16"/>
      <w:szCs w:val="16"/>
    </w:rPr>
  </w:style>
  <w:style w:type="paragraph" w:styleId="af6">
    <w:name w:val="annotation text"/>
    <w:basedOn w:val="a0"/>
    <w:semiHidden/>
    <w:rsid w:val="008D2C6B"/>
    <w:rPr>
      <w:lang w:val="en-US" w:eastAsia="en-US"/>
    </w:rPr>
  </w:style>
  <w:style w:type="paragraph" w:styleId="af7">
    <w:name w:val="annotation subject"/>
    <w:basedOn w:val="af6"/>
    <w:next w:val="af6"/>
    <w:semiHidden/>
    <w:rsid w:val="008D2C6B"/>
    <w:rPr>
      <w:b/>
      <w:bCs/>
    </w:rPr>
  </w:style>
  <w:style w:type="paragraph" w:customStyle="1" w:styleId="Subsubsection">
    <w:name w:val="Subsubsection"/>
    <w:basedOn w:val="Subsection"/>
    <w:next w:val="a1"/>
    <w:rsid w:val="00FC2160"/>
    <w:pPr>
      <w:numPr>
        <w:ilvl w:val="2"/>
      </w:numPr>
    </w:pPr>
  </w:style>
  <w:style w:type="paragraph" w:styleId="af8">
    <w:name w:val="toa heading"/>
    <w:basedOn w:val="a0"/>
    <w:next w:val="a0"/>
    <w:semiHidden/>
    <w:rsid w:val="008944F4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30">
    <w:name w:val="toc 3"/>
    <w:basedOn w:val="a0"/>
    <w:next w:val="a0"/>
    <w:autoRedefine/>
    <w:rsid w:val="00C03E29"/>
    <w:pPr>
      <w:tabs>
        <w:tab w:val="right" w:pos="8494"/>
      </w:tabs>
      <w:spacing w:after="80"/>
      <w:ind w:left="510"/>
    </w:pPr>
  </w:style>
  <w:style w:type="character" w:customStyle="1" w:styleId="CharChar">
    <w:name w:val="Char Char"/>
    <w:locked/>
    <w:rsid w:val="00A04EE6"/>
    <w:rPr>
      <w:b/>
      <w:bCs/>
      <w:sz w:val="22"/>
      <w:lang w:val="en-US" w:eastAsia="ru-RU" w:bidi="ar-SA"/>
    </w:rPr>
  </w:style>
  <w:style w:type="paragraph" w:customStyle="1" w:styleId="StyleLinespacing15lines">
    <w:name w:val="Style Line spacing:  1.5 lines"/>
    <w:basedOn w:val="a0"/>
    <w:rsid w:val="00EC1111"/>
    <w:pPr>
      <w:spacing w:before="80" w:after="80"/>
    </w:pPr>
  </w:style>
  <w:style w:type="paragraph" w:customStyle="1" w:styleId="Table">
    <w:name w:val="Table"/>
    <w:basedOn w:val="a0"/>
    <w:rsid w:val="00F04E73"/>
    <w:pPr>
      <w:spacing w:before="80" w:after="80"/>
    </w:pPr>
  </w:style>
  <w:style w:type="paragraph" w:customStyle="1" w:styleId="TableText">
    <w:name w:val="Table Text"/>
    <w:rsid w:val="005F3F6F"/>
    <w:pPr>
      <w:framePr w:w="8505" w:wrap="notBeside" w:hAnchor="page" w:x="1640" w:yAlign="top"/>
      <w:spacing w:before="40"/>
    </w:pPr>
    <w:rPr>
      <w:lang w:val="ru-RU" w:eastAsia="ru-RU"/>
    </w:rPr>
  </w:style>
  <w:style w:type="paragraph" w:customStyle="1" w:styleId="Queries">
    <w:name w:val="Queries"/>
    <w:basedOn w:val="a0"/>
    <w:rsid w:val="00BF5149"/>
    <w:pPr>
      <w:pBdr>
        <w:bottom w:val="single" w:sz="4" w:space="12" w:color="auto"/>
      </w:pBdr>
      <w:spacing w:before="240" w:after="240"/>
    </w:pPr>
    <w:rPr>
      <w:rFonts w:ascii="Arial" w:hAnsi="Arial"/>
      <w:b/>
      <w:sz w:val="28"/>
      <w:szCs w:val="28"/>
      <w:lang w:val="en-US" w:eastAsia="en-US"/>
    </w:rPr>
  </w:style>
  <w:style w:type="numbering" w:customStyle="1" w:styleId="QueriesList">
    <w:name w:val="Queries_List"/>
    <w:basedOn w:val="a4"/>
    <w:rsid w:val="00BF5149"/>
    <w:pPr>
      <w:numPr>
        <w:numId w:val="6"/>
      </w:numPr>
    </w:pPr>
  </w:style>
  <w:style w:type="character" w:customStyle="1" w:styleId="Querylistchar">
    <w:name w:val="Query_list_char"/>
    <w:rsid w:val="0070355E"/>
    <w:rPr>
      <w:sz w:val="22"/>
    </w:rPr>
  </w:style>
  <w:style w:type="paragraph" w:styleId="af9">
    <w:name w:val="Body Text Indent"/>
    <w:basedOn w:val="a0"/>
    <w:link w:val="Char2"/>
    <w:rsid w:val="00C6675B"/>
    <w:pPr>
      <w:spacing w:after="120"/>
      <w:ind w:left="283"/>
    </w:pPr>
  </w:style>
  <w:style w:type="paragraph" w:customStyle="1" w:styleId="AuthorList">
    <w:name w:val="Author List"/>
    <w:next w:val="a0"/>
    <w:rsid w:val="00DA5058"/>
    <w:pPr>
      <w:spacing w:before="240" w:after="180"/>
      <w:jc w:val="center"/>
    </w:pPr>
    <w:rPr>
      <w:sz w:val="24"/>
      <w:lang w:eastAsia="en-US"/>
    </w:rPr>
  </w:style>
  <w:style w:type="character" w:customStyle="1" w:styleId="Char1">
    <w:name w:val="正文首行缩进 Char"/>
    <w:link w:val="af3"/>
    <w:rsid w:val="002617A6"/>
    <w:rPr>
      <w:sz w:val="24"/>
      <w:szCs w:val="24"/>
      <w:lang w:val="en-US" w:eastAsia="en-US" w:bidi="ar-SA"/>
    </w:rPr>
  </w:style>
  <w:style w:type="character" w:customStyle="1" w:styleId="Char2">
    <w:name w:val="正文文本缩进 Char"/>
    <w:link w:val="af9"/>
    <w:locked/>
    <w:rsid w:val="00537C75"/>
    <w:rPr>
      <w:lang w:val="ru-RU" w:eastAsia="ru-RU" w:bidi="ar-SA"/>
    </w:rPr>
  </w:style>
  <w:style w:type="paragraph" w:customStyle="1" w:styleId="StyleBodyTextIndentLeft-003cmBefore3ptAfter3">
    <w:name w:val="Style Body Text Indent + Left:  -0.03 cm Before:  3 pt After:  3 ..."/>
    <w:basedOn w:val="af9"/>
    <w:rsid w:val="009B044B"/>
    <w:pPr>
      <w:spacing w:before="40" w:after="0"/>
      <w:ind w:left="-17"/>
    </w:pPr>
  </w:style>
  <w:style w:type="paragraph" w:styleId="11">
    <w:name w:val="index 1"/>
    <w:basedOn w:val="a0"/>
    <w:next w:val="a0"/>
    <w:autoRedefine/>
    <w:semiHidden/>
    <w:rsid w:val="00125FC9"/>
    <w:pPr>
      <w:ind w:left="200" w:hanging="200"/>
    </w:pPr>
  </w:style>
  <w:style w:type="paragraph" w:customStyle="1" w:styleId="References0">
    <w:name w:val="References"/>
    <w:basedOn w:val="a"/>
    <w:rsid w:val="008B3C25"/>
    <w:pPr>
      <w:numPr>
        <w:numId w:val="0"/>
      </w:numPr>
      <w:jc w:val="both"/>
    </w:pPr>
    <w:rPr>
      <w:sz w:val="16"/>
      <w:lang w:val="en-US" w:eastAsia="en-US"/>
    </w:rPr>
  </w:style>
  <w:style w:type="paragraph" w:styleId="a">
    <w:name w:val="List Number"/>
    <w:basedOn w:val="a0"/>
    <w:rsid w:val="008B3C25"/>
    <w:pPr>
      <w:numPr>
        <w:numId w:val="4"/>
      </w:numPr>
    </w:pPr>
  </w:style>
  <w:style w:type="paragraph" w:customStyle="1" w:styleId="TableTitle">
    <w:name w:val="Table Title"/>
    <w:basedOn w:val="a0"/>
    <w:rsid w:val="005309A4"/>
    <w:pPr>
      <w:jc w:val="center"/>
    </w:pPr>
    <w:rPr>
      <w:smallCaps/>
      <w:sz w:val="16"/>
      <w:lang w:val="en-US" w:eastAsia="en-US"/>
    </w:rPr>
  </w:style>
  <w:style w:type="numbering" w:customStyle="1" w:styleId="references">
    <w:name w:val="references"/>
    <w:rsid w:val="00E37942"/>
    <w:pPr>
      <w:numPr>
        <w:numId w:val="7"/>
      </w:numPr>
    </w:pPr>
  </w:style>
  <w:style w:type="paragraph" w:customStyle="1" w:styleId="referencetext">
    <w:name w:val="reference_text"/>
    <w:basedOn w:val="a1"/>
    <w:rsid w:val="003E4D5C"/>
    <w:pPr>
      <w:numPr>
        <w:numId w:val="7"/>
      </w:numPr>
      <w:spacing w:after="160"/>
    </w:pPr>
    <w:rPr>
      <w:sz w:val="20"/>
      <w:lang w:val="en-GB"/>
    </w:rPr>
  </w:style>
  <w:style w:type="paragraph" w:customStyle="1" w:styleId="TOC1b">
    <w:name w:val="TOC 1b"/>
    <w:basedOn w:val="10"/>
    <w:rsid w:val="002831A4"/>
    <w:pPr>
      <w:spacing w:after="240"/>
    </w:pPr>
  </w:style>
  <w:style w:type="paragraph" w:customStyle="1" w:styleId="TOC2b">
    <w:name w:val="TOC 2b"/>
    <w:basedOn w:val="20"/>
    <w:rsid w:val="002831A4"/>
    <w:pPr>
      <w:tabs>
        <w:tab w:val="clear" w:pos="8494"/>
        <w:tab w:val="right" w:pos="8505"/>
      </w:tabs>
      <w:spacing w:after="240"/>
    </w:pPr>
  </w:style>
  <w:style w:type="paragraph" w:styleId="HTML">
    <w:name w:val="HTML Preformatted"/>
    <w:basedOn w:val="a0"/>
    <w:rsid w:val="00A905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US" w:eastAsia="en-US"/>
    </w:rPr>
  </w:style>
  <w:style w:type="character" w:customStyle="1" w:styleId="times">
    <w:name w:val="times"/>
    <w:basedOn w:val="a2"/>
    <w:rsid w:val="00F54D1C"/>
  </w:style>
  <w:style w:type="character" w:styleId="HTML0">
    <w:name w:val="HTML Cite"/>
    <w:rsid w:val="00F54D1C"/>
    <w:rPr>
      <w:i/>
      <w:iCs/>
    </w:rPr>
  </w:style>
  <w:style w:type="character" w:customStyle="1" w:styleId="StyleAuthorAddressMark">
    <w:name w:val="Style AuthorAddressMark +"/>
    <w:rsid w:val="00E20844"/>
    <w:rPr>
      <w:rFonts w:ascii="Times New Roman" w:hAnsi="Times New Roman"/>
      <w:i w:val="0"/>
      <w:iCs/>
      <w:sz w:val="24"/>
      <w:szCs w:val="24"/>
      <w:vertAlign w:val="superscript"/>
      <w:lang w:val="en-US" w:eastAsia="ru-RU" w:bidi="ar-SA"/>
    </w:rPr>
  </w:style>
  <w:style w:type="paragraph" w:customStyle="1" w:styleId="BodyTextfirstline">
    <w:name w:val="Body Text first line"/>
    <w:basedOn w:val="a1"/>
    <w:next w:val="afa"/>
    <w:rsid w:val="007A70BF"/>
    <w:pPr>
      <w:ind w:firstLine="0"/>
    </w:pPr>
    <w:rPr>
      <w:bCs/>
      <w:iCs/>
      <w:lang w:val="en-GB"/>
    </w:rPr>
  </w:style>
  <w:style w:type="paragraph" w:styleId="afb">
    <w:name w:val="List Paragraph"/>
    <w:basedOn w:val="a0"/>
    <w:uiPriority w:val="34"/>
    <w:qFormat/>
    <w:rsid w:val="0049491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  <w:lang w:val="en-US" w:eastAsia="zh-CN"/>
    </w:rPr>
  </w:style>
  <w:style w:type="paragraph" w:styleId="afa">
    <w:name w:val="Block Text"/>
    <w:basedOn w:val="a0"/>
    <w:rsid w:val="007A70BF"/>
    <w:pPr>
      <w:spacing w:after="120"/>
      <w:ind w:left="1440" w:right="1440"/>
    </w:pPr>
  </w:style>
  <w:style w:type="character" w:styleId="afc">
    <w:name w:val="Placeholder Text"/>
    <w:basedOn w:val="a2"/>
    <w:uiPriority w:val="99"/>
    <w:semiHidden/>
    <w:rsid w:val="00AF0ADF"/>
    <w:rPr>
      <w:color w:val="808080"/>
    </w:rPr>
  </w:style>
  <w:style w:type="character" w:customStyle="1" w:styleId="fontstyle01">
    <w:name w:val="fontstyle01"/>
    <w:basedOn w:val="a2"/>
    <w:rsid w:val="00F15568"/>
    <w:rPr>
      <w:rFonts w:ascii="CMR12" w:hAnsi="CMR12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package" Target="embeddings/Microsoft_Visio___8.vsdx"/><Relationship Id="rId39" Type="http://schemas.openxmlformats.org/officeDocument/2006/relationships/fontTable" Target="fontTable.xml"/><Relationship Id="rId21" Type="http://schemas.openxmlformats.org/officeDocument/2006/relationships/package" Target="embeddings/Microsoft_Visio___6.vsdx"/><Relationship Id="rId34" Type="http://schemas.openxmlformats.org/officeDocument/2006/relationships/hyperlink" Target="http://www.ti.com/lit/ds/symlink/tps7a47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header" Target="header2.xml"/><Relationship Id="rId40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__3.vsdx"/><Relationship Id="rId23" Type="http://schemas.openxmlformats.org/officeDocument/2006/relationships/package" Target="embeddings/Microsoft_Visio___7.vsdx"/><Relationship Id="rId28" Type="http://schemas.openxmlformats.org/officeDocument/2006/relationships/package" Target="embeddings/Microsoft_Visio___9.vsdx"/><Relationship Id="rId36" Type="http://schemas.openxmlformats.org/officeDocument/2006/relationships/footer" Target="footer1.xml"/><Relationship Id="rId10" Type="http://schemas.openxmlformats.org/officeDocument/2006/relationships/package" Target="embeddings/Microsoft_Visio___1.vsdx"/><Relationship Id="rId19" Type="http://schemas.openxmlformats.org/officeDocument/2006/relationships/package" Target="embeddings/Microsoft_Visio___5.vsdx"/><Relationship Id="rId31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emf"/><Relationship Id="rId30" Type="http://schemas.openxmlformats.org/officeDocument/2006/relationships/image" Target="media/image13.emf"/><Relationship Id="rId35" Type="http://schemas.openxmlformats.org/officeDocument/2006/relationships/header" Target="header1.xml"/><Relationship Id="rId8" Type="http://schemas.openxmlformats.org/officeDocument/2006/relationships/hyperlink" Target="liushb@ustc.edu.cn" TargetMode="External"/><Relationship Id="rId3" Type="http://schemas.openxmlformats.org/officeDocument/2006/relationships/styles" Target="styles.xml"/><Relationship Id="rId12" Type="http://schemas.openxmlformats.org/officeDocument/2006/relationships/package" Target="embeddings/Microsoft_Visio___2.vsdx"/><Relationship Id="rId17" Type="http://schemas.openxmlformats.org/officeDocument/2006/relationships/package" Target="embeddings/Microsoft_Visio___4.vsdx"/><Relationship Id="rId25" Type="http://schemas.openxmlformats.org/officeDocument/2006/relationships/image" Target="media/image10.emf"/><Relationship Id="rId33" Type="http://schemas.openxmlformats.org/officeDocument/2006/relationships/hyperlink" Target="http://www.hamamatsu.com/resources/pdf/ssd/si_pd_kspd0001e.pdf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278D8-8F8F-443E-BC0E-044348A7D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8398</TotalTime>
  <Pages>12</Pages>
  <Words>4036</Words>
  <Characters>23007</Characters>
  <Application>Microsoft Office Word</Application>
  <DocSecurity>0</DocSecurity>
  <Lines>191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Application of a new procedure for Design of 325 Mhz RFQ</vt:lpstr>
      <vt:lpstr>Application of a new procedure for Design of 325 Mhz RFQ</vt:lpstr>
    </vt:vector>
  </TitlesOfParts>
  <Company/>
  <LinksUpToDate>false</LinksUpToDate>
  <CharactersWithSpaces>26990</CharactersWithSpaces>
  <SharedDoc>false</SharedDoc>
  <HLinks>
    <vt:vector size="18" baseType="variant">
      <vt:variant>
        <vt:i4>6225929</vt:i4>
      </vt:variant>
      <vt:variant>
        <vt:i4>111</vt:i4>
      </vt:variant>
      <vt:variant>
        <vt:i4>0</vt:i4>
      </vt:variant>
      <vt:variant>
        <vt:i4>5</vt:i4>
      </vt:variant>
      <vt:variant>
        <vt:lpwstr>http://www.ti.com/lit/ds/symlink/tps7a47.pdf</vt:lpwstr>
      </vt:variant>
      <vt:variant>
        <vt:lpwstr/>
      </vt:variant>
      <vt:variant>
        <vt:i4>589843</vt:i4>
      </vt:variant>
      <vt:variant>
        <vt:i4>108</vt:i4>
      </vt:variant>
      <vt:variant>
        <vt:i4>0</vt:i4>
      </vt:variant>
      <vt:variant>
        <vt:i4>5</vt:i4>
      </vt:variant>
      <vt:variant>
        <vt:lpwstr>http://www.hamamatsu.com/resources/pdf/ssd/si_pd_kspd0001e.pdf</vt:lpwstr>
      </vt:variant>
      <vt:variant>
        <vt:lpwstr/>
      </vt:variant>
      <vt:variant>
        <vt:i4>7602193</vt:i4>
      </vt:variant>
      <vt:variant>
        <vt:i4>0</vt:i4>
      </vt:variant>
      <vt:variant>
        <vt:i4>0</vt:i4>
      </vt:variant>
      <vt:variant>
        <vt:i4>5</vt:i4>
      </vt:variant>
      <vt:variant>
        <vt:lpwstr>mailto:marek@ipj.gov.pl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JINST template</dc:title>
  <dc:subject/>
  <dc:creator>Sissa Medialab</dc:creator>
  <cp:keywords/>
  <cp:lastModifiedBy>Msy</cp:lastModifiedBy>
  <cp:revision>936</cp:revision>
  <cp:lastPrinted>2006-05-09T06:42:00Z</cp:lastPrinted>
  <dcterms:created xsi:type="dcterms:W3CDTF">2018-01-16T03:58:00Z</dcterms:created>
  <dcterms:modified xsi:type="dcterms:W3CDTF">2018-03-21T11:25:00Z</dcterms:modified>
  <cp:category/>
</cp:coreProperties>
</file>