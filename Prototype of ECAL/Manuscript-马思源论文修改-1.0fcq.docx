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96DD0B" w14:textId="77777777" w:rsidR="00950550" w:rsidRPr="00892244" w:rsidRDefault="00950550" w:rsidP="00680AEC">
      <w:pPr>
        <w:pStyle w:val="a5"/>
        <w:rPr>
          <w:rFonts w:ascii="Times New Roman" w:hAnsi="Times New Roman"/>
        </w:rPr>
      </w:pPr>
      <w:r w:rsidRPr="00892244">
        <w:rPr>
          <w:rFonts w:ascii="Times New Roman" w:hAnsi="Times New Roman" w:hint="eastAsia"/>
        </w:rPr>
        <w:t xml:space="preserve">A </w:t>
      </w:r>
      <w:r w:rsidR="007F41C0" w:rsidRPr="00892244">
        <w:rPr>
          <w:rFonts w:ascii="Times New Roman" w:hAnsi="Times New Roman"/>
        </w:rPr>
        <w:t xml:space="preserve">SKIROC2-based </w:t>
      </w:r>
      <w:r w:rsidRPr="00892244">
        <w:rPr>
          <w:rFonts w:ascii="Times New Roman" w:hAnsi="Times New Roman"/>
        </w:rPr>
        <w:t xml:space="preserve">prototype </w:t>
      </w:r>
      <w:r w:rsidR="00680AEC" w:rsidRPr="00892244">
        <w:rPr>
          <w:rFonts w:ascii="Times New Roman" w:hAnsi="Times New Roman"/>
        </w:rPr>
        <w:t>electronics</w:t>
      </w:r>
      <w:r w:rsidR="007F41C0" w:rsidRPr="00892244">
        <w:rPr>
          <w:rFonts w:ascii="Times New Roman" w:hAnsi="Times New Roman"/>
        </w:rPr>
        <w:t xml:space="preserve"> system for Silicon PIN array</w:t>
      </w:r>
    </w:p>
    <w:p w14:paraId="6EAAA4CB" w14:textId="77777777" w:rsidR="007334C6" w:rsidRPr="00FC0841" w:rsidRDefault="007334C6" w:rsidP="007334C6">
      <w:pPr>
        <w:jc w:val="center"/>
        <w:rPr>
          <w:rFonts w:eastAsiaTheme="minorEastAsia" w:cs="Times New Roman"/>
        </w:rPr>
      </w:pPr>
      <w:r>
        <w:rPr>
          <w:rFonts w:eastAsia="宋体" w:cs="Times New Roman"/>
        </w:rPr>
        <w:t>MA</w:t>
      </w:r>
      <w:r w:rsidRPr="00FC0841">
        <w:rPr>
          <w:rFonts w:eastAsia="宋体" w:cs="Times New Roman"/>
        </w:rPr>
        <w:t xml:space="preserve"> </w:t>
      </w:r>
      <w:r>
        <w:rPr>
          <w:rFonts w:eastAsia="宋体" w:cs="Times New Roman"/>
        </w:rPr>
        <w:t>Si</w:t>
      </w:r>
      <w:r w:rsidRPr="00FC0841">
        <w:rPr>
          <w:rFonts w:eastAsia="宋体" w:cs="Times New Roman"/>
        </w:rPr>
        <w:t>-</w:t>
      </w:r>
      <w:r>
        <w:rPr>
          <w:rFonts w:eastAsia="宋体" w:cs="Times New Roman"/>
        </w:rPr>
        <w:t>yuan</w:t>
      </w:r>
      <w:r w:rsidRPr="00FC0841">
        <w:rPr>
          <w:rFonts w:eastAsia="宋体" w:cs="Times New Roman"/>
        </w:rPr>
        <w:t xml:space="preserve"> (</w:t>
      </w:r>
      <w:r>
        <w:rPr>
          <w:rFonts w:eastAsia="宋体" w:cs="Times New Roman" w:hint="eastAsia"/>
        </w:rPr>
        <w:t>马思源</w:t>
      </w:r>
      <w:r w:rsidRPr="00FC0841">
        <w:rPr>
          <w:rFonts w:eastAsia="宋体" w:cs="Times New Roman"/>
        </w:rPr>
        <w:t>)</w:t>
      </w:r>
      <w:r w:rsidRPr="00FC0841">
        <w:rPr>
          <w:rFonts w:eastAsia="宋体" w:cs="Times New Roman"/>
          <w:vertAlign w:val="superscript"/>
        </w:rPr>
        <w:t>1,2</w:t>
      </w:r>
      <w:r w:rsidRPr="00FC0841">
        <w:rPr>
          <w:rFonts w:eastAsia="宋体" w:cs="Times New Roman"/>
        </w:rPr>
        <w:t xml:space="preserve">, </w:t>
      </w:r>
      <w:r w:rsidR="00F9791E">
        <w:rPr>
          <w:rFonts w:eastAsia="宋体" w:cs="Times New Roman"/>
        </w:rPr>
        <w:t>LIU</w:t>
      </w:r>
      <w:r w:rsidRPr="00FC0841">
        <w:rPr>
          <w:rFonts w:eastAsia="宋体" w:cs="Times New Roman"/>
        </w:rPr>
        <w:t xml:space="preserve"> </w:t>
      </w:r>
      <w:r w:rsidR="00F9791E">
        <w:rPr>
          <w:rFonts w:eastAsia="宋体" w:cs="Times New Roman"/>
        </w:rPr>
        <w:t>Shu-bin</w:t>
      </w:r>
      <w:r w:rsidRPr="00FC0841">
        <w:rPr>
          <w:rFonts w:eastAsia="宋体" w:cs="Times New Roman"/>
        </w:rPr>
        <w:t xml:space="preserve"> (</w:t>
      </w:r>
      <w:r w:rsidR="00F9791E">
        <w:rPr>
          <w:rFonts w:eastAsia="宋体" w:cs="Times New Roman" w:hint="eastAsia"/>
        </w:rPr>
        <w:t>刘树彬</w:t>
      </w:r>
      <w:r w:rsidRPr="00FC0841">
        <w:rPr>
          <w:rFonts w:eastAsia="宋体" w:cs="Times New Roman"/>
        </w:rPr>
        <w:t>)</w:t>
      </w:r>
      <w:r w:rsidRPr="00FC0841">
        <w:rPr>
          <w:rFonts w:eastAsia="宋体" w:cs="Times New Roman"/>
          <w:vertAlign w:val="superscript"/>
        </w:rPr>
        <w:t>1,2</w:t>
      </w:r>
      <w:r w:rsidRPr="00FC0841">
        <w:rPr>
          <w:rFonts w:cs="Times New Roman"/>
          <w:vertAlign w:val="superscript"/>
        </w:rPr>
        <w:t>*</w:t>
      </w:r>
      <w:r w:rsidR="00F9791E">
        <w:rPr>
          <w:rFonts w:eastAsia="宋体" w:cs="Times New Roman"/>
        </w:rPr>
        <w:t>, LIU Hao</w:t>
      </w:r>
      <w:r w:rsidRPr="00FC0841">
        <w:rPr>
          <w:rFonts w:eastAsia="宋体" w:cs="Times New Roman"/>
        </w:rPr>
        <w:t>(</w:t>
      </w:r>
      <w:r w:rsidR="00F9791E">
        <w:rPr>
          <w:rFonts w:eastAsia="宋体" w:cs="Times New Roman" w:hint="eastAsia"/>
        </w:rPr>
        <w:t>刘豪</w:t>
      </w:r>
      <w:r w:rsidRPr="00FC0841">
        <w:rPr>
          <w:rFonts w:eastAsia="宋体" w:cs="Times New Roman"/>
        </w:rPr>
        <w:t>)</w:t>
      </w:r>
      <w:r w:rsidRPr="00FC0841">
        <w:rPr>
          <w:rFonts w:eastAsia="宋体" w:cs="Times New Roman"/>
          <w:vertAlign w:val="superscript"/>
        </w:rPr>
        <w:t xml:space="preserve"> 1,2</w:t>
      </w:r>
      <w:r w:rsidR="00F9791E">
        <w:rPr>
          <w:rFonts w:eastAsia="宋体" w:cs="Times New Roman"/>
        </w:rPr>
        <w:t>, FANG Zi-</w:t>
      </w:r>
      <w:r w:rsidR="001C1895">
        <w:rPr>
          <w:rFonts w:eastAsia="宋体" w:cs="Times New Roman"/>
        </w:rPr>
        <w:t xml:space="preserve">                </w:t>
      </w:r>
      <w:r w:rsidR="00F9791E">
        <w:rPr>
          <w:rFonts w:eastAsia="宋体" w:cs="Times New Roman"/>
        </w:rPr>
        <w:t>hang</w:t>
      </w:r>
      <w:r w:rsidRPr="00FC0841">
        <w:rPr>
          <w:rFonts w:eastAsia="宋体" w:cs="Times New Roman"/>
        </w:rPr>
        <w:t>(</w:t>
      </w:r>
      <w:r w:rsidR="00F9791E">
        <w:rPr>
          <w:rFonts w:eastAsia="宋体" w:cs="Times New Roman" w:hint="eastAsia"/>
        </w:rPr>
        <w:t>方子航</w:t>
      </w:r>
      <w:r w:rsidRPr="00FC0841">
        <w:rPr>
          <w:rFonts w:eastAsia="宋体" w:cs="Times New Roman"/>
        </w:rPr>
        <w:t>)</w:t>
      </w:r>
      <w:r w:rsidRPr="00FC0841">
        <w:rPr>
          <w:rFonts w:eastAsia="宋体" w:cs="Times New Roman"/>
          <w:vertAlign w:val="superscript"/>
        </w:rPr>
        <w:t>1,2</w:t>
      </w:r>
      <w:r w:rsidRPr="00FC0841">
        <w:rPr>
          <w:rFonts w:eastAsia="宋体" w:cs="Times New Roman"/>
        </w:rPr>
        <w:t xml:space="preserve">, </w:t>
      </w:r>
      <w:r w:rsidR="00F9791E">
        <w:rPr>
          <w:rFonts w:eastAsia="宋体" w:cs="Times New Roman"/>
        </w:rPr>
        <w:t>LI Cheng</w:t>
      </w:r>
      <w:r w:rsidRPr="00FC0841">
        <w:rPr>
          <w:rFonts w:eastAsia="宋体" w:cs="Times New Roman"/>
        </w:rPr>
        <w:t>(</w:t>
      </w:r>
      <w:r w:rsidR="00F9791E">
        <w:rPr>
          <w:rFonts w:eastAsia="宋体" w:cs="Times New Roman" w:hint="eastAsia"/>
        </w:rPr>
        <w:t>李诚</w:t>
      </w:r>
      <w:r w:rsidRPr="00FC0841">
        <w:rPr>
          <w:rFonts w:eastAsia="宋体" w:cs="Times New Roman"/>
        </w:rPr>
        <w:t>)</w:t>
      </w:r>
      <w:r w:rsidRPr="00FC0841">
        <w:rPr>
          <w:rFonts w:eastAsia="宋体" w:cs="Times New Roman"/>
          <w:vertAlign w:val="superscript"/>
        </w:rPr>
        <w:t>1,2</w:t>
      </w:r>
      <w:r w:rsidR="00F9791E">
        <w:rPr>
          <w:rFonts w:eastAsia="宋体" w:cs="Times New Roman"/>
        </w:rPr>
        <w:t>, FENG Chang-qing</w:t>
      </w:r>
      <w:r w:rsidRPr="00FC0841">
        <w:rPr>
          <w:rFonts w:eastAsia="宋体" w:cs="Times New Roman"/>
        </w:rPr>
        <w:t>(</w:t>
      </w:r>
      <w:r w:rsidR="00F9791E">
        <w:rPr>
          <w:rFonts w:eastAsia="宋体" w:cs="Times New Roman" w:hint="eastAsia"/>
        </w:rPr>
        <w:t>封常青</w:t>
      </w:r>
      <w:r w:rsidRPr="00FC0841">
        <w:rPr>
          <w:rFonts w:eastAsia="宋体" w:cs="Times New Roman"/>
        </w:rPr>
        <w:t>)</w:t>
      </w:r>
      <w:r w:rsidRPr="00FC0841">
        <w:rPr>
          <w:rFonts w:eastAsia="宋体" w:cs="Times New Roman"/>
          <w:vertAlign w:val="superscript"/>
        </w:rPr>
        <w:t>1,2</w:t>
      </w:r>
      <w:r w:rsidRPr="00FC0841">
        <w:rPr>
          <w:rFonts w:eastAsia="宋体" w:cs="Times New Roman"/>
        </w:rPr>
        <w:t>, AN Qi(</w:t>
      </w:r>
      <w:r w:rsidRPr="00FC0841">
        <w:rPr>
          <w:rFonts w:eastAsia="宋体" w:cs="Times New Roman"/>
        </w:rPr>
        <w:t>安琪</w:t>
      </w:r>
      <w:r w:rsidRPr="00FC0841">
        <w:rPr>
          <w:rFonts w:eastAsia="宋体" w:cs="Times New Roman"/>
        </w:rPr>
        <w:t>)</w:t>
      </w:r>
      <w:r w:rsidRPr="00FC0841">
        <w:rPr>
          <w:rFonts w:eastAsia="宋体" w:cs="Times New Roman"/>
          <w:vertAlign w:val="superscript"/>
        </w:rPr>
        <w:t>1,2</w:t>
      </w:r>
    </w:p>
    <w:p w14:paraId="2380E99F" w14:textId="77777777" w:rsidR="007334C6" w:rsidRPr="00FC0841" w:rsidRDefault="007334C6" w:rsidP="007334C6">
      <w:pPr>
        <w:jc w:val="center"/>
        <w:rPr>
          <w:rFonts w:eastAsia="宋体" w:cs="Times New Roman"/>
          <w:i/>
          <w:szCs w:val="24"/>
        </w:rPr>
      </w:pPr>
      <w:r w:rsidRPr="00FC0841">
        <w:rPr>
          <w:rFonts w:eastAsia="宋体" w:cs="Times New Roman"/>
          <w:i/>
          <w:szCs w:val="24"/>
          <w:vertAlign w:val="superscript"/>
        </w:rPr>
        <w:t>1</w:t>
      </w:r>
      <w:r w:rsidRPr="00FC0841">
        <w:rPr>
          <w:rFonts w:eastAsia="宋体" w:cs="Times New Roman"/>
          <w:i/>
          <w:szCs w:val="24"/>
        </w:rPr>
        <w:t>State Key Laboratory of Particle Detection and Electronics, University of Science and Technology of China, Hefei, 230026, China</w:t>
      </w:r>
    </w:p>
    <w:p w14:paraId="238F4591" w14:textId="77777777" w:rsidR="007334C6" w:rsidRPr="00FC0841" w:rsidRDefault="007334C6" w:rsidP="007334C6">
      <w:pPr>
        <w:jc w:val="center"/>
        <w:rPr>
          <w:rFonts w:eastAsia="宋体" w:cs="Times New Roman"/>
          <w:i/>
          <w:szCs w:val="24"/>
        </w:rPr>
      </w:pPr>
      <w:r w:rsidRPr="00FC0841">
        <w:rPr>
          <w:rFonts w:eastAsia="宋体" w:cs="Times New Roman"/>
          <w:i/>
          <w:szCs w:val="24"/>
          <w:vertAlign w:val="superscript"/>
        </w:rPr>
        <w:t>2</w:t>
      </w:r>
      <w:r w:rsidRPr="00FC0841">
        <w:rPr>
          <w:rFonts w:eastAsia="宋体" w:cs="Times New Roman"/>
          <w:i/>
          <w:szCs w:val="24"/>
        </w:rPr>
        <w:t>Department of Modern Physics, University of Science and Technology of China, Hefei, 230026, China</w:t>
      </w:r>
    </w:p>
    <w:p w14:paraId="4A6C861F" w14:textId="77777777" w:rsidR="007334C6" w:rsidRPr="00FC0841" w:rsidRDefault="007334C6" w:rsidP="007334C6">
      <w:pPr>
        <w:jc w:val="center"/>
        <w:rPr>
          <w:rFonts w:eastAsia="宋体" w:cs="Times New Roman"/>
          <w:i/>
          <w:szCs w:val="24"/>
        </w:rPr>
      </w:pPr>
      <w:r w:rsidRPr="00FC0841">
        <w:rPr>
          <w:rFonts w:eastAsia="宋体" w:cs="Times New Roman"/>
          <w:i/>
          <w:szCs w:val="24"/>
        </w:rPr>
        <w:t xml:space="preserve">E-mail: </w:t>
      </w:r>
      <w:r w:rsidR="00C5485C">
        <w:rPr>
          <w:rFonts w:eastAsia="宋体" w:cs="Times New Roman"/>
          <w:i/>
          <w:szCs w:val="24"/>
        </w:rPr>
        <w:t>liushb</w:t>
      </w:r>
      <w:r w:rsidRPr="00FC0841">
        <w:rPr>
          <w:rFonts w:eastAsia="宋体" w:cs="Times New Roman"/>
          <w:i/>
          <w:szCs w:val="24"/>
        </w:rPr>
        <w:t>@ustc.edu.cn</w:t>
      </w:r>
    </w:p>
    <w:p w14:paraId="406220D0" w14:textId="77777777" w:rsidR="007334C6" w:rsidRPr="00FC0841" w:rsidRDefault="007334C6" w:rsidP="007334C6">
      <w:pPr>
        <w:rPr>
          <w:rFonts w:eastAsia="宋体" w:cs="Times New Roman"/>
          <w:b/>
          <w:szCs w:val="24"/>
        </w:rPr>
      </w:pPr>
      <w:r w:rsidRPr="00FC0841">
        <w:rPr>
          <w:rFonts w:eastAsia="宋体" w:cs="Times New Roman" w:hint="eastAsia"/>
          <w:b/>
          <w:szCs w:val="24"/>
        </w:rPr>
        <w:t>Ab</w:t>
      </w:r>
      <w:r w:rsidRPr="00FC0841">
        <w:rPr>
          <w:rFonts w:eastAsia="宋体" w:cs="Times New Roman"/>
          <w:b/>
          <w:szCs w:val="24"/>
        </w:rPr>
        <w:t>stract:</w:t>
      </w:r>
    </w:p>
    <w:p w14:paraId="0F91A554" w14:textId="18C6A384" w:rsidR="007334C6" w:rsidRPr="00265602" w:rsidRDefault="00573E07" w:rsidP="00573E07">
      <w:pPr>
        <w:tabs>
          <w:tab w:val="center" w:pos="4153"/>
        </w:tabs>
        <w:rPr>
          <w:rFonts w:eastAsiaTheme="minorEastAsia" w:cs="Times New Roman"/>
        </w:rPr>
      </w:pPr>
      <w:r>
        <w:rPr>
          <w:rFonts w:eastAsiaTheme="minorEastAsia" w:cs="Times New Roman"/>
        </w:rPr>
        <w:t xml:space="preserve">A </w:t>
      </w:r>
      <w:r w:rsidR="00680AEC">
        <w:rPr>
          <w:rFonts w:eastAsiaTheme="minorEastAsia" w:cs="Times New Roman"/>
        </w:rPr>
        <w:t>prototype</w:t>
      </w:r>
      <w:r>
        <w:rPr>
          <w:rFonts w:eastAsiaTheme="minorEastAsia" w:cs="Times New Roman"/>
        </w:rPr>
        <w:t xml:space="preserve"> </w:t>
      </w:r>
      <w:r w:rsidR="00680AEC">
        <w:rPr>
          <w:rFonts w:eastAsiaTheme="minorEastAsia" w:cs="Times New Roman"/>
        </w:rPr>
        <w:t>electronics</w:t>
      </w:r>
      <w:r>
        <w:rPr>
          <w:rFonts w:eastAsiaTheme="minorEastAsia" w:cs="Times New Roman"/>
        </w:rPr>
        <w:t xml:space="preserve"> </w:t>
      </w:r>
      <w:r w:rsidR="0034425A">
        <w:rPr>
          <w:rFonts w:eastAsiaTheme="minorEastAsia" w:cs="Times New Roman"/>
        </w:rPr>
        <w:t>system</w:t>
      </w:r>
      <w:r>
        <w:rPr>
          <w:rFonts w:eastAsiaTheme="minorEastAsia" w:cs="Times New Roman"/>
        </w:rPr>
        <w:t xml:space="preserve">, based on </w:t>
      </w:r>
      <w:r w:rsidR="00233DEB">
        <w:rPr>
          <w:rFonts w:eastAsiaTheme="minorEastAsia" w:cs="Times New Roman"/>
        </w:rPr>
        <w:t xml:space="preserve">the </w:t>
      </w:r>
      <w:r>
        <w:rPr>
          <w:rFonts w:eastAsiaTheme="minorEastAsia" w:cs="Times New Roman"/>
        </w:rPr>
        <w:t>SKIROC2 Application-Specific Integrated Circuit (ASIC), for silicon P</w:t>
      </w:r>
      <w:r w:rsidR="00C9318B">
        <w:rPr>
          <w:rFonts w:eastAsiaTheme="minorEastAsia" w:cs="Times New Roman"/>
        </w:rPr>
        <w:t>IN</w:t>
      </w:r>
      <w:r w:rsidR="00070343">
        <w:rPr>
          <w:rFonts w:eastAsiaTheme="minorEastAsia" w:cs="Times New Roman"/>
        </w:rPr>
        <w:t xml:space="preserve"> (Si-PIN)</w:t>
      </w:r>
      <w:r>
        <w:rPr>
          <w:rFonts w:eastAsiaTheme="minorEastAsia" w:cs="Times New Roman"/>
        </w:rPr>
        <w:t xml:space="preserve"> </w:t>
      </w:r>
      <w:r w:rsidR="00140E14">
        <w:rPr>
          <w:rFonts w:eastAsiaTheme="minorEastAsia" w:cs="Times New Roman"/>
        </w:rPr>
        <w:t xml:space="preserve">array </w:t>
      </w:r>
      <w:r>
        <w:rPr>
          <w:rFonts w:eastAsiaTheme="minorEastAsia" w:cs="Times New Roman"/>
        </w:rPr>
        <w:t xml:space="preserve">has been developed. The </w:t>
      </w:r>
      <w:r w:rsidR="00222A91">
        <w:rPr>
          <w:rFonts w:eastAsiaTheme="minorEastAsia" w:cs="Times New Roman"/>
        </w:rPr>
        <w:t>system</w:t>
      </w:r>
      <w:r>
        <w:rPr>
          <w:rFonts w:eastAsiaTheme="minorEastAsia" w:cs="Times New Roman"/>
        </w:rPr>
        <w:t xml:space="preserve"> consists of two kinds of electronics </w:t>
      </w:r>
      <w:r w:rsidR="00C97A87">
        <w:rPr>
          <w:rFonts w:eastAsiaTheme="minorEastAsia" w:cs="Times New Roman"/>
        </w:rPr>
        <w:t xml:space="preserve">modules: the Front-End Board (FEB) module and the Data Interface (DIF) module. The FEB, which carries the SKIROC2 ASIC and the </w:t>
      </w:r>
      <w:r w:rsidR="00070343">
        <w:rPr>
          <w:rFonts w:eastAsiaTheme="minorEastAsia" w:cs="Times New Roman"/>
        </w:rPr>
        <w:t>Si-PIN</w:t>
      </w:r>
      <w:r w:rsidR="00C97A87">
        <w:rPr>
          <w:rFonts w:eastAsiaTheme="minorEastAsia" w:cs="Times New Roman"/>
        </w:rPr>
        <w:t xml:space="preserve"> diodes array, is in charge of particle detection and analog</w:t>
      </w:r>
      <w:r w:rsidR="00051296">
        <w:rPr>
          <w:rFonts w:eastAsiaTheme="minorEastAsia" w:cs="Times New Roman" w:hint="eastAsia"/>
        </w:rPr>
        <w:t>-</w:t>
      </w:r>
      <w:r w:rsidR="00C97A87">
        <w:rPr>
          <w:rFonts w:eastAsiaTheme="minorEastAsia" w:cs="Times New Roman"/>
        </w:rPr>
        <w:t>to</w:t>
      </w:r>
      <w:r w:rsidR="00051296">
        <w:rPr>
          <w:rFonts w:eastAsiaTheme="minorEastAsia" w:cs="Times New Roman" w:hint="eastAsia"/>
        </w:rPr>
        <w:t>-</w:t>
      </w:r>
      <w:r w:rsidR="00C97A87">
        <w:rPr>
          <w:rFonts w:eastAsiaTheme="minorEastAsia" w:cs="Times New Roman"/>
        </w:rPr>
        <w:t>digital signal conversion,</w:t>
      </w:r>
      <w:r w:rsidR="00A72813">
        <w:rPr>
          <w:rFonts w:eastAsiaTheme="minorEastAsia" w:cs="Times New Roman"/>
        </w:rPr>
        <w:t xml:space="preserve"> and</w:t>
      </w:r>
      <w:r w:rsidR="00C97A87">
        <w:rPr>
          <w:rFonts w:eastAsiaTheme="minorEastAsia" w:cs="Times New Roman"/>
        </w:rPr>
        <w:t xml:space="preserve"> the DIF is designed to control the FEB and to transfer data to PC via a USB bus. The equivalent noise level of all </w:t>
      </w:r>
      <w:r w:rsidR="00B27709">
        <w:rPr>
          <w:rFonts w:eastAsiaTheme="minorEastAsia" w:cs="Times New Roman"/>
        </w:rPr>
        <w:t xml:space="preserve">the 64 </w:t>
      </w:r>
      <w:r w:rsidR="00C97A87">
        <w:rPr>
          <w:rFonts w:eastAsiaTheme="minorEastAsia" w:cs="Times New Roman"/>
        </w:rPr>
        <w:t xml:space="preserve">channels are </w:t>
      </w:r>
      <w:r w:rsidR="00E05905">
        <w:rPr>
          <w:rFonts w:eastAsiaTheme="minorEastAsia" w:cs="Times New Roman"/>
        </w:rPr>
        <w:t xml:space="preserve">below 0.4 fC, while most of </w:t>
      </w:r>
      <w:r w:rsidR="00C97A87">
        <w:rPr>
          <w:rFonts w:eastAsiaTheme="minorEastAsia" w:cs="Times New Roman"/>
        </w:rPr>
        <w:t>them are below 0.2 fC. The dynamic</w:t>
      </w:r>
      <w:r w:rsidR="0064295C">
        <w:rPr>
          <w:rFonts w:eastAsiaTheme="minorEastAsia" w:cs="Times New Roman"/>
        </w:rPr>
        <w:t xml:space="preserve"> range is up to +3000 fC with a</w:t>
      </w:r>
      <w:r w:rsidR="00E1083A">
        <w:rPr>
          <w:rFonts w:eastAsiaTheme="minorEastAsia" w:cs="Times New Roman"/>
        </w:rPr>
        <w:t>n Integral</w:t>
      </w:r>
      <w:r w:rsidR="00C97A87">
        <w:rPr>
          <w:rFonts w:eastAsiaTheme="minorEastAsia" w:cs="Times New Roman"/>
        </w:rPr>
        <w:t xml:space="preserve"> Non-Linearity (INL) of 0.2 %</w:t>
      </w:r>
      <w:r w:rsidR="00B7214B">
        <w:rPr>
          <w:rFonts w:eastAsiaTheme="minorEastAsia" w:cs="Times New Roman" w:hint="eastAsia"/>
        </w:rPr>
        <w:t>,</w:t>
      </w:r>
      <w:r w:rsidR="00E05905">
        <w:rPr>
          <w:rFonts w:eastAsiaTheme="minorEastAsia" w:cs="Times New Roman"/>
        </w:rPr>
        <w:t xml:space="preserve"> and </w:t>
      </w:r>
      <w:r w:rsidR="00B7214B">
        <w:rPr>
          <w:rFonts w:eastAsiaTheme="minorEastAsia" w:cs="Times New Roman"/>
        </w:rPr>
        <w:t xml:space="preserve">the </w:t>
      </w:r>
      <w:r w:rsidR="00E05905">
        <w:rPr>
          <w:rFonts w:eastAsiaTheme="minorEastAsia" w:cs="Times New Roman"/>
        </w:rPr>
        <w:t xml:space="preserve">gain </w:t>
      </w:r>
      <w:r w:rsidR="002856BA">
        <w:rPr>
          <w:rFonts w:eastAsiaTheme="minorEastAsia" w:cs="Times New Roman"/>
        </w:rPr>
        <w:t>non-</w:t>
      </w:r>
      <w:r w:rsidR="00E05905">
        <w:rPr>
          <w:rFonts w:eastAsiaTheme="minorEastAsia" w:cs="Times New Roman"/>
        </w:rPr>
        <w:t xml:space="preserve">uniformity </w:t>
      </w:r>
      <w:r w:rsidR="006B01F8">
        <w:rPr>
          <w:rFonts w:eastAsiaTheme="minorEastAsia" w:cs="Times New Roman"/>
        </w:rPr>
        <w:t xml:space="preserve">is </w:t>
      </w:r>
      <w:r w:rsidR="00E05905">
        <w:rPr>
          <w:rFonts w:eastAsiaTheme="minorEastAsia" w:cs="Times New Roman"/>
        </w:rPr>
        <w:t xml:space="preserve">better than 5 %. A </w:t>
      </w:r>
      <w:r w:rsidR="002856BA">
        <w:rPr>
          <w:rFonts w:eastAsiaTheme="minorEastAsia" w:cs="Times New Roman" w:hint="eastAsia"/>
        </w:rPr>
        <w:t>t</w:t>
      </w:r>
      <w:r w:rsidR="002856BA">
        <w:rPr>
          <w:rFonts w:eastAsiaTheme="minorEastAsia" w:cs="Times New Roman"/>
        </w:rPr>
        <w:t xml:space="preserve">ype </w:t>
      </w:r>
      <w:r w:rsidR="00E05905">
        <w:rPr>
          <w:rFonts w:eastAsiaTheme="minorEastAsia" w:cs="Times New Roman"/>
        </w:rPr>
        <w:t xml:space="preserve">of </w:t>
      </w:r>
      <w:r w:rsidR="00070343">
        <w:rPr>
          <w:rFonts w:eastAsiaTheme="minorEastAsia" w:cs="Times New Roman"/>
        </w:rPr>
        <w:t>Si-PIN</w:t>
      </w:r>
      <w:r w:rsidR="00E05905">
        <w:rPr>
          <w:rFonts w:eastAsiaTheme="minorEastAsia" w:cs="Times New Roman"/>
        </w:rPr>
        <w:t xml:space="preserve"> diode</w:t>
      </w:r>
      <w:r w:rsidR="002856BA">
        <w:rPr>
          <w:rFonts w:eastAsiaTheme="minorEastAsia" w:cs="Times New Roman"/>
        </w:rPr>
        <w:t xml:space="preserve"> component</w:t>
      </w:r>
      <w:r w:rsidR="00E05905">
        <w:rPr>
          <w:rFonts w:eastAsiaTheme="minorEastAsia" w:cs="Times New Roman"/>
        </w:rPr>
        <w:t xml:space="preserve"> named S5980 from HAMAMATSU </w:t>
      </w:r>
      <w:r w:rsidR="00DE5E17">
        <w:rPr>
          <w:rFonts w:eastAsiaTheme="minorEastAsia" w:cs="Times New Roman"/>
        </w:rPr>
        <w:t>is</w:t>
      </w:r>
      <w:r w:rsidR="00E05905">
        <w:rPr>
          <w:rFonts w:eastAsiaTheme="minorEastAsia" w:cs="Times New Roman"/>
        </w:rPr>
        <w:t xml:space="preserve"> </w:t>
      </w:r>
      <w:r w:rsidR="002856BA">
        <w:rPr>
          <w:rFonts w:eastAsiaTheme="minorEastAsia" w:cs="Times New Roman"/>
        </w:rPr>
        <w:t xml:space="preserve">applied for </w:t>
      </w:r>
      <w:r w:rsidR="00E05905">
        <w:rPr>
          <w:rFonts w:eastAsiaTheme="minorEastAsia" w:cs="Times New Roman"/>
        </w:rPr>
        <w:t xml:space="preserve">the </w:t>
      </w:r>
      <w:r w:rsidR="00222A91">
        <w:rPr>
          <w:rFonts w:eastAsiaTheme="minorEastAsia" w:cs="Times New Roman"/>
        </w:rPr>
        <w:t>system</w:t>
      </w:r>
      <w:r w:rsidR="00486163">
        <w:rPr>
          <w:rFonts w:eastAsiaTheme="minorEastAsia" w:cs="Times New Roman"/>
        </w:rPr>
        <w:t xml:space="preserve"> to assess </w:t>
      </w:r>
      <w:r w:rsidR="00A72813">
        <w:rPr>
          <w:rFonts w:eastAsiaTheme="minorEastAsia" w:cs="Times New Roman"/>
        </w:rPr>
        <w:t>its</w:t>
      </w:r>
      <w:r w:rsidR="00486163">
        <w:rPr>
          <w:rFonts w:eastAsiaTheme="minorEastAsia" w:cs="Times New Roman"/>
        </w:rPr>
        <w:t xml:space="preserve"> performance</w:t>
      </w:r>
      <w:r w:rsidR="00E05905">
        <w:rPr>
          <w:rFonts w:eastAsiaTheme="minorEastAsia" w:cs="Times New Roman"/>
        </w:rPr>
        <w:t xml:space="preserve">. </w:t>
      </w:r>
      <w:r w:rsidR="0038764F">
        <w:rPr>
          <w:rFonts w:eastAsiaTheme="minorEastAsia" w:cs="Times New Roman"/>
        </w:rPr>
        <w:t xml:space="preserve">Tests with </w:t>
      </w:r>
      <w:r w:rsidR="00E05905">
        <w:rPr>
          <w:rFonts w:eastAsiaTheme="minorEastAsia" w:cs="Times New Roman"/>
        </w:rPr>
        <w:t>a radioactive source (</w:t>
      </w:r>
      <w:r w:rsidR="00E05905" w:rsidRPr="00E05905">
        <w:rPr>
          <w:rFonts w:eastAsiaTheme="minorEastAsia" w:cs="Times New Roman"/>
          <w:vertAlign w:val="superscript"/>
        </w:rPr>
        <w:t>241</w:t>
      </w:r>
      <w:r w:rsidR="00E05905">
        <w:rPr>
          <w:rFonts w:eastAsiaTheme="minorEastAsia" w:cs="Times New Roman"/>
        </w:rPr>
        <w:t>Am) and cosmic ray</w:t>
      </w:r>
      <w:r w:rsidR="00A72813">
        <w:rPr>
          <w:rFonts w:eastAsiaTheme="minorEastAsia" w:cs="Times New Roman"/>
        </w:rPr>
        <w:t xml:space="preserve"> </w:t>
      </w:r>
      <w:r w:rsidR="00E05905">
        <w:rPr>
          <w:rFonts w:eastAsiaTheme="minorEastAsia" w:cs="Times New Roman"/>
        </w:rPr>
        <w:t xml:space="preserve">have been </w:t>
      </w:r>
      <w:r w:rsidR="00A72813">
        <w:rPr>
          <w:rFonts w:eastAsiaTheme="minorEastAsia" w:cs="Times New Roman"/>
        </w:rPr>
        <w:t xml:space="preserve">carried out. The </w:t>
      </w:r>
      <w:r w:rsidR="00826331">
        <w:rPr>
          <w:rFonts w:eastAsiaTheme="minorEastAsia" w:cs="Times New Roman"/>
        </w:rPr>
        <w:t xml:space="preserve">energy resolution with </w:t>
      </w:r>
      <w:r w:rsidR="0038764F">
        <w:rPr>
          <w:rFonts w:eastAsiaTheme="minorEastAsia" w:cs="Times New Roman"/>
        </w:rPr>
        <w:t xml:space="preserve">59 keV </w:t>
      </w:r>
      <w:r w:rsidR="00826331">
        <w:rPr>
          <w:rFonts w:eastAsiaTheme="minorEastAsia" w:cs="Times New Roman"/>
        </w:rPr>
        <w:t>X-rays</w:t>
      </w:r>
      <w:r w:rsidR="0038764F">
        <w:rPr>
          <w:rFonts w:eastAsiaTheme="minorEastAsia" w:cs="Times New Roman"/>
        </w:rPr>
        <w:t xml:space="preserve"> </w:t>
      </w:r>
      <w:r w:rsidR="005C4040">
        <w:rPr>
          <w:rFonts w:eastAsiaTheme="minorEastAsia" w:cs="Times New Roman"/>
        </w:rPr>
        <w:t xml:space="preserve">from </w:t>
      </w:r>
      <w:r w:rsidR="0038764F" w:rsidRPr="00E05905">
        <w:rPr>
          <w:rFonts w:eastAsiaTheme="minorEastAsia" w:cs="Times New Roman"/>
          <w:vertAlign w:val="superscript"/>
        </w:rPr>
        <w:t>241</w:t>
      </w:r>
      <w:r w:rsidR="0038764F">
        <w:rPr>
          <w:rFonts w:eastAsiaTheme="minorEastAsia" w:cs="Times New Roman"/>
        </w:rPr>
        <w:t xml:space="preserve">Am </w:t>
      </w:r>
      <w:r w:rsidR="008B6EC4">
        <w:rPr>
          <w:rFonts w:eastAsiaTheme="minorEastAsia" w:cs="Times New Roman"/>
        </w:rPr>
        <w:t>is about</w:t>
      </w:r>
      <w:r w:rsidR="00826331">
        <w:rPr>
          <w:rFonts w:eastAsiaTheme="minorEastAsia" w:cs="Times New Roman"/>
        </w:rPr>
        <w:t xml:space="preserve"> 13.3 % (in RMS)</w:t>
      </w:r>
      <w:r w:rsidR="008B6EC4">
        <w:rPr>
          <w:rFonts w:eastAsiaTheme="minorEastAsia" w:cs="Times New Roman"/>
        </w:rPr>
        <w:t xml:space="preserve">, while the </w:t>
      </w:r>
      <w:r w:rsidR="00826331">
        <w:rPr>
          <w:rFonts w:eastAsiaTheme="minorEastAsia" w:cs="Times New Roman"/>
        </w:rPr>
        <w:t xml:space="preserve">Signal-to-Noise Ratio (SNR) </w:t>
      </w:r>
      <w:r w:rsidR="008B6EC4">
        <w:rPr>
          <w:rFonts w:eastAsiaTheme="minorEastAsia" w:cs="Times New Roman"/>
        </w:rPr>
        <w:t xml:space="preserve">reaches </w:t>
      </w:r>
      <w:r w:rsidR="00826331">
        <w:rPr>
          <w:rFonts w:eastAsiaTheme="minorEastAsia" w:cs="Times New Roman"/>
        </w:rPr>
        <w:t>about 10.9 for Minimum Ionizing</w:t>
      </w:r>
      <w:r w:rsidR="00E05905">
        <w:rPr>
          <w:rFonts w:eastAsiaTheme="minorEastAsia" w:cs="Times New Roman"/>
        </w:rPr>
        <w:t xml:space="preserve"> </w:t>
      </w:r>
      <w:r w:rsidR="00826331">
        <w:rPr>
          <w:rFonts w:eastAsiaTheme="minorEastAsia" w:cs="Times New Roman"/>
        </w:rPr>
        <w:t>Particle</w:t>
      </w:r>
      <w:r w:rsidR="00BD17A6">
        <w:rPr>
          <w:rFonts w:eastAsiaTheme="minorEastAsia" w:cs="Times New Roman"/>
        </w:rPr>
        <w:t>s</w:t>
      </w:r>
      <w:r w:rsidR="00826331">
        <w:rPr>
          <w:rFonts w:eastAsiaTheme="minorEastAsia" w:cs="Times New Roman"/>
        </w:rPr>
        <w:t xml:space="preserve"> (MIP</w:t>
      </w:r>
      <w:r w:rsidR="00BD17A6">
        <w:rPr>
          <w:rFonts w:eastAsiaTheme="minorEastAsia" w:cs="Times New Roman"/>
        </w:rPr>
        <w:t>s</w:t>
      </w:r>
      <w:r w:rsidR="00826331">
        <w:rPr>
          <w:rFonts w:eastAsiaTheme="minorEastAsia" w:cs="Times New Roman"/>
        </w:rPr>
        <w:t xml:space="preserve">). </w:t>
      </w:r>
      <w:r w:rsidR="00265602">
        <w:rPr>
          <w:rFonts w:eastAsiaTheme="minorEastAsia" w:cs="Times New Roman"/>
        </w:rPr>
        <w:t>The details of the system</w:t>
      </w:r>
      <w:r w:rsidR="005D548D">
        <w:rPr>
          <w:rFonts w:eastAsiaTheme="minorEastAsia" w:cs="Times New Roman"/>
        </w:rPr>
        <w:t xml:space="preserve"> </w:t>
      </w:r>
      <w:r w:rsidR="005D548D">
        <w:rPr>
          <w:rFonts w:eastAsiaTheme="minorEastAsia" w:cs="Times New Roman" w:hint="eastAsia"/>
        </w:rPr>
        <w:t>design</w:t>
      </w:r>
      <w:r w:rsidR="00265602">
        <w:rPr>
          <w:rFonts w:eastAsiaTheme="minorEastAsia" w:cs="Times New Roman"/>
        </w:rPr>
        <w:t>, together with the test results, are presented in this paper.</w:t>
      </w:r>
    </w:p>
    <w:p w14:paraId="61805238" w14:textId="77777777" w:rsidR="007334C6" w:rsidRPr="00FC0841" w:rsidRDefault="007334C6" w:rsidP="007334C6">
      <w:pPr>
        <w:rPr>
          <w:rFonts w:eastAsia="宋体" w:cs="Times New Roman"/>
          <w:b/>
          <w:szCs w:val="24"/>
        </w:rPr>
      </w:pPr>
    </w:p>
    <w:p w14:paraId="12DF0BDB" w14:textId="77777777" w:rsidR="007334C6" w:rsidRPr="00FC0841" w:rsidRDefault="007334C6" w:rsidP="007334C6">
      <w:pPr>
        <w:rPr>
          <w:rFonts w:eastAsia="宋体" w:cs="Times New Roman"/>
          <w:szCs w:val="24"/>
        </w:rPr>
      </w:pPr>
      <w:r w:rsidRPr="00FC0841">
        <w:rPr>
          <w:rFonts w:eastAsia="宋体" w:cs="Times New Roman"/>
          <w:b/>
          <w:szCs w:val="24"/>
        </w:rPr>
        <w:t>Key words</w:t>
      </w:r>
      <w:r w:rsidRPr="00FC0841">
        <w:rPr>
          <w:rFonts w:eastAsia="宋体" w:cs="Times New Roman"/>
          <w:b/>
          <w:szCs w:val="24"/>
        </w:rPr>
        <w:t>：</w:t>
      </w:r>
      <w:r w:rsidR="00F9791E">
        <w:rPr>
          <w:rFonts w:eastAsia="宋体" w:cs="Times New Roman"/>
          <w:szCs w:val="24"/>
        </w:rPr>
        <w:t>SKIROC2</w:t>
      </w:r>
      <w:r w:rsidRPr="00FC0841">
        <w:rPr>
          <w:rFonts w:eastAsia="宋体" w:cs="Times New Roman"/>
          <w:szCs w:val="24"/>
        </w:rPr>
        <w:t xml:space="preserve">, </w:t>
      </w:r>
      <w:r w:rsidR="00F9791E">
        <w:rPr>
          <w:rFonts w:eastAsia="宋体" w:cs="Times New Roman"/>
          <w:szCs w:val="24"/>
        </w:rPr>
        <w:t>Silicon PIN diode, Front-end electronics</w:t>
      </w:r>
      <w:r w:rsidRPr="00FC0841">
        <w:rPr>
          <w:rFonts w:eastAsia="宋体" w:cs="Times New Roman"/>
          <w:szCs w:val="24"/>
        </w:rPr>
        <w:t xml:space="preserve">, </w:t>
      </w:r>
      <w:r w:rsidR="00F9791E">
        <w:rPr>
          <w:rFonts w:eastAsia="宋体" w:cs="Times New Roman"/>
          <w:szCs w:val="24"/>
        </w:rPr>
        <w:t>Readout system</w:t>
      </w:r>
      <w:r w:rsidR="00B75D99">
        <w:rPr>
          <w:rFonts w:eastAsia="宋体" w:cs="Times New Roman"/>
          <w:szCs w:val="24"/>
        </w:rPr>
        <w:t>.</w:t>
      </w:r>
    </w:p>
    <w:p w14:paraId="11D69E6A" w14:textId="77777777" w:rsidR="007334C6" w:rsidRPr="008A2894" w:rsidRDefault="007334C6" w:rsidP="007334C6">
      <w:pPr>
        <w:rPr>
          <w:rFonts w:eastAsiaTheme="minorEastAsia" w:cs="Times New Roman"/>
        </w:rPr>
      </w:pPr>
    </w:p>
    <w:p w14:paraId="7187F16A" w14:textId="77777777" w:rsidR="007334C6" w:rsidRPr="00FC0841" w:rsidRDefault="007334C6" w:rsidP="007334C6">
      <w:pPr>
        <w:pStyle w:val="1"/>
        <w:numPr>
          <w:ilvl w:val="0"/>
          <w:numId w:val="4"/>
        </w:numPr>
        <w:rPr>
          <w:rFonts w:eastAsia="宋体" w:cs="Times New Roman"/>
        </w:rPr>
      </w:pPr>
      <w:r w:rsidRPr="00FC0841">
        <w:rPr>
          <w:rFonts w:eastAsia="宋体" w:cs="Times New Roman"/>
        </w:rPr>
        <w:t>Introduction</w:t>
      </w:r>
    </w:p>
    <w:p w14:paraId="07457675" w14:textId="07D08019" w:rsidR="00103726" w:rsidRDefault="00EA7386" w:rsidP="007334C6">
      <w:pPr>
        <w:ind w:firstLine="420"/>
        <w:rPr>
          <w:rFonts w:eastAsiaTheme="minorEastAsia" w:cs="Times New Roman"/>
        </w:rPr>
      </w:pPr>
      <w:r>
        <w:rPr>
          <w:rFonts w:eastAsiaTheme="minorEastAsia" w:cs="Times New Roman"/>
        </w:rPr>
        <w:t xml:space="preserve">Silicon PIN </w:t>
      </w:r>
      <w:r w:rsidR="009F5FBD">
        <w:rPr>
          <w:rFonts w:eastAsiaTheme="minorEastAsia" w:cs="Times New Roman"/>
        </w:rPr>
        <w:t xml:space="preserve">(Si-PIN) </w:t>
      </w:r>
      <w:r>
        <w:rPr>
          <w:rFonts w:eastAsiaTheme="minorEastAsia" w:cs="Times New Roman"/>
        </w:rPr>
        <w:t>diode</w:t>
      </w:r>
      <w:r w:rsidR="005D7382">
        <w:rPr>
          <w:rFonts w:eastAsiaTheme="minorEastAsia" w:cs="Times New Roman"/>
        </w:rPr>
        <w:t>, which has advantage of high energy resolution and high</w:t>
      </w:r>
      <w:r w:rsidR="00E42005">
        <w:rPr>
          <w:rFonts w:eastAsiaTheme="minorEastAsia" w:cs="Times New Roman"/>
        </w:rPr>
        <w:t xml:space="preserve"> linearity</w:t>
      </w:r>
      <w:r w:rsidR="005D7382">
        <w:rPr>
          <w:rFonts w:eastAsiaTheme="minorEastAsia" w:cs="Times New Roman"/>
        </w:rPr>
        <w:t>,</w:t>
      </w:r>
      <w:r>
        <w:rPr>
          <w:rFonts w:eastAsiaTheme="minorEastAsia" w:cs="Times New Roman"/>
        </w:rPr>
        <w:t xml:space="preserve"> </w:t>
      </w:r>
      <w:r w:rsidR="00CE66F8">
        <w:rPr>
          <w:rFonts w:eastAsiaTheme="minorEastAsia" w:cs="Times New Roman"/>
        </w:rPr>
        <w:t>has been</w:t>
      </w:r>
      <w:r w:rsidR="00F017DF">
        <w:rPr>
          <w:rFonts w:eastAsiaTheme="minorEastAsia" w:cs="Times New Roman"/>
        </w:rPr>
        <w:t xml:space="preserve"> widely used in </w:t>
      </w:r>
      <w:r w:rsidR="00E42005">
        <w:rPr>
          <w:rFonts w:eastAsiaTheme="minorEastAsia" w:cs="Times New Roman"/>
        </w:rPr>
        <w:t>particle</w:t>
      </w:r>
      <w:r w:rsidR="00F017DF">
        <w:rPr>
          <w:rFonts w:eastAsiaTheme="minorEastAsia" w:cs="Times New Roman"/>
        </w:rPr>
        <w:t xml:space="preserve"> physics </w:t>
      </w:r>
      <w:r w:rsidR="00CE66F8">
        <w:rPr>
          <w:rFonts w:eastAsiaTheme="minorEastAsia" w:cs="Times New Roman"/>
        </w:rPr>
        <w:t>experiments</w:t>
      </w:r>
      <w:r w:rsidR="00E42005">
        <w:rPr>
          <w:rFonts w:eastAsiaTheme="minorEastAsia" w:cs="Times New Roman"/>
        </w:rPr>
        <w:t>,</w:t>
      </w:r>
      <w:r w:rsidR="00417E5F">
        <w:rPr>
          <w:rFonts w:eastAsiaTheme="minorEastAsia" w:cs="Times New Roman"/>
        </w:rPr>
        <w:t xml:space="preserve"> such as the </w:t>
      </w:r>
      <w:r w:rsidR="00E42005" w:rsidRPr="00447B21">
        <w:rPr>
          <w:rFonts w:eastAsiaTheme="minorEastAsia" w:cs="Times New Roman"/>
          <w:highlight w:val="yellow"/>
        </w:rPr>
        <w:t>XXX</w:t>
      </w:r>
      <w:r w:rsidR="00E42005">
        <w:rPr>
          <w:rFonts w:eastAsiaTheme="minorEastAsia" w:cs="Times New Roman"/>
        </w:rPr>
        <w:t xml:space="preserve"> of </w:t>
      </w:r>
      <w:r w:rsidR="00417E5F">
        <w:rPr>
          <w:rFonts w:eastAsiaTheme="minorEastAsia" w:cs="Times New Roman"/>
        </w:rPr>
        <w:t xml:space="preserve">CALorimetric Electron Telescope (CALET) and </w:t>
      </w:r>
      <w:r w:rsidR="00AB7ABF">
        <w:rPr>
          <w:rFonts w:eastAsiaTheme="minorEastAsia" w:cs="Times New Roman"/>
        </w:rPr>
        <w:t xml:space="preserve">the </w:t>
      </w:r>
      <w:r w:rsidR="00E42005" w:rsidRPr="00E42005">
        <w:rPr>
          <w:rFonts w:eastAsiaTheme="minorEastAsia" w:cs="Times New Roman"/>
          <w:highlight w:val="yellow"/>
          <w:rPrChange w:id="0" w:author="fengcq" w:date="2018-03-27T00:45:00Z">
            <w:rPr>
              <w:rFonts w:eastAsiaTheme="minorEastAsia" w:cs="Times New Roman"/>
            </w:rPr>
          </w:rPrChange>
        </w:rPr>
        <w:t>XXX</w:t>
      </w:r>
      <w:r w:rsidR="00E42005">
        <w:rPr>
          <w:rFonts w:eastAsiaTheme="minorEastAsia" w:cs="Times New Roman"/>
        </w:rPr>
        <w:t xml:space="preserve"> of </w:t>
      </w:r>
      <w:r w:rsidR="00417E5F">
        <w:rPr>
          <w:rFonts w:eastAsiaTheme="minorEastAsia" w:cs="Times New Roman"/>
        </w:rPr>
        <w:t>International Linear Collider (ILC)</w:t>
      </w:r>
      <w:r w:rsidR="00AB7ABF">
        <w:rPr>
          <w:rFonts w:eastAsiaTheme="minorEastAsia" w:cs="Times New Roman"/>
        </w:rPr>
        <w:t xml:space="preserve"> prototype</w:t>
      </w:r>
      <w:r w:rsidR="00F017DF" w:rsidRPr="00675B98">
        <w:rPr>
          <w:rFonts w:eastAsiaTheme="minorEastAsia" w:cs="Times New Roman"/>
          <w:vertAlign w:val="superscript"/>
        </w:rPr>
        <w:fldChar w:fldCharType="begin"/>
      </w:r>
      <w:r w:rsidR="00F017DF" w:rsidRPr="00675B98">
        <w:rPr>
          <w:rFonts w:eastAsiaTheme="minorEastAsia" w:cs="Times New Roman"/>
          <w:vertAlign w:val="superscript"/>
        </w:rPr>
        <w:instrText xml:space="preserve"> REF _Ref509520748 \r \h </w:instrText>
      </w:r>
      <w:r w:rsidR="00F017DF">
        <w:rPr>
          <w:rFonts w:eastAsiaTheme="minorEastAsia" w:cs="Times New Roman"/>
          <w:vertAlign w:val="superscript"/>
        </w:rPr>
        <w:instrText xml:space="preserve"> \* MERGEFORMAT </w:instrText>
      </w:r>
      <w:r w:rsidR="00F017DF" w:rsidRPr="00675B98">
        <w:rPr>
          <w:rFonts w:eastAsiaTheme="minorEastAsia" w:cs="Times New Roman"/>
          <w:vertAlign w:val="superscript"/>
        </w:rPr>
      </w:r>
      <w:r w:rsidR="00F017DF" w:rsidRPr="00675B98">
        <w:rPr>
          <w:rFonts w:eastAsiaTheme="minorEastAsia" w:cs="Times New Roman"/>
          <w:vertAlign w:val="superscript"/>
        </w:rPr>
        <w:fldChar w:fldCharType="separate"/>
      </w:r>
      <w:r w:rsidR="00244D73">
        <w:rPr>
          <w:rFonts w:eastAsiaTheme="minorEastAsia" w:cs="Times New Roman"/>
          <w:vertAlign w:val="superscript"/>
        </w:rPr>
        <w:t>1</w:t>
      </w:r>
      <w:r w:rsidR="00F017DF" w:rsidRPr="00675B98">
        <w:rPr>
          <w:rFonts w:eastAsiaTheme="minorEastAsia" w:cs="Times New Roman"/>
          <w:vertAlign w:val="superscript"/>
        </w:rPr>
        <w:fldChar w:fldCharType="end"/>
      </w:r>
      <w:r w:rsidR="00417E5F">
        <w:rPr>
          <w:rFonts w:eastAsiaTheme="minorEastAsia" w:cs="Times New Roman"/>
          <w:vertAlign w:val="superscript"/>
        </w:rPr>
        <w:t xml:space="preserve"> </w:t>
      </w:r>
      <w:r w:rsidR="00417E5F">
        <w:rPr>
          <w:rFonts w:eastAsiaTheme="minorEastAsia" w:cs="Times New Roman"/>
          <w:vertAlign w:val="superscript"/>
        </w:rPr>
        <w:fldChar w:fldCharType="begin"/>
      </w:r>
      <w:r w:rsidR="00417E5F">
        <w:rPr>
          <w:rFonts w:eastAsiaTheme="minorEastAsia" w:cs="Times New Roman"/>
          <w:vertAlign w:val="superscript"/>
        </w:rPr>
        <w:instrText xml:space="preserve"> REF _Ref509520899 \r \h </w:instrText>
      </w:r>
      <w:r w:rsidR="00417E5F">
        <w:rPr>
          <w:rFonts w:eastAsiaTheme="minorEastAsia" w:cs="Times New Roman"/>
          <w:vertAlign w:val="superscript"/>
        </w:rPr>
      </w:r>
      <w:r w:rsidR="00417E5F">
        <w:rPr>
          <w:rFonts w:eastAsiaTheme="minorEastAsia" w:cs="Times New Roman"/>
          <w:vertAlign w:val="superscript"/>
        </w:rPr>
        <w:fldChar w:fldCharType="separate"/>
      </w:r>
      <w:r w:rsidR="00244D73">
        <w:rPr>
          <w:rFonts w:eastAsiaTheme="minorEastAsia" w:cs="Times New Roman"/>
          <w:vertAlign w:val="superscript"/>
        </w:rPr>
        <w:t>2</w:t>
      </w:r>
      <w:r w:rsidR="00417E5F">
        <w:rPr>
          <w:rFonts w:eastAsiaTheme="minorEastAsia" w:cs="Times New Roman"/>
          <w:vertAlign w:val="superscript"/>
        </w:rPr>
        <w:fldChar w:fldCharType="end"/>
      </w:r>
      <w:r w:rsidR="00F017DF">
        <w:rPr>
          <w:rFonts w:eastAsiaTheme="minorEastAsia" w:cs="Times New Roman"/>
        </w:rPr>
        <w:t>.</w:t>
      </w:r>
      <w:r w:rsidR="00C72117">
        <w:rPr>
          <w:rFonts w:eastAsiaTheme="minorEastAsia" w:cs="Times New Roman"/>
        </w:rPr>
        <w:t xml:space="preserve"> </w:t>
      </w:r>
      <w:r w:rsidR="00103726">
        <w:rPr>
          <w:rFonts w:eastAsiaTheme="minorEastAsia" w:cs="Times New Roman"/>
        </w:rPr>
        <w:t>The next generation experiments, such as the Circular Electron Positron Collider (CEPC)</w:t>
      </w:r>
      <w:r w:rsidR="002F251A" w:rsidRPr="002F251A">
        <w:rPr>
          <w:rFonts w:eastAsiaTheme="minorEastAsia" w:cs="Times New Roman"/>
          <w:vertAlign w:val="superscript"/>
        </w:rPr>
        <w:t xml:space="preserve"> </w:t>
      </w:r>
      <w:r w:rsidR="002F251A" w:rsidRPr="00682F46">
        <w:rPr>
          <w:rFonts w:eastAsiaTheme="minorEastAsia" w:cs="Times New Roman"/>
          <w:vertAlign w:val="superscript"/>
        </w:rPr>
        <w:fldChar w:fldCharType="begin"/>
      </w:r>
      <w:r w:rsidR="002F251A" w:rsidRPr="00682F46">
        <w:rPr>
          <w:rFonts w:eastAsiaTheme="minorEastAsia" w:cs="Times New Roman"/>
          <w:vertAlign w:val="superscript"/>
        </w:rPr>
        <w:instrText xml:space="preserve"> REF _Ref509597497 \r \h </w:instrText>
      </w:r>
      <w:r w:rsidR="002F251A">
        <w:rPr>
          <w:rFonts w:eastAsiaTheme="minorEastAsia" w:cs="Times New Roman"/>
          <w:vertAlign w:val="superscript"/>
        </w:rPr>
        <w:instrText xml:space="preserve"> \* MERGEFORMAT </w:instrText>
      </w:r>
      <w:r w:rsidR="002F251A" w:rsidRPr="00682F46">
        <w:rPr>
          <w:rFonts w:eastAsiaTheme="minorEastAsia" w:cs="Times New Roman"/>
          <w:vertAlign w:val="superscript"/>
        </w:rPr>
      </w:r>
      <w:r w:rsidR="002F251A" w:rsidRPr="00682F46">
        <w:rPr>
          <w:rFonts w:eastAsiaTheme="minorEastAsia" w:cs="Times New Roman"/>
          <w:vertAlign w:val="superscript"/>
        </w:rPr>
        <w:fldChar w:fldCharType="separate"/>
      </w:r>
      <w:r w:rsidR="00244D73">
        <w:rPr>
          <w:rFonts w:eastAsiaTheme="minorEastAsia" w:cs="Times New Roman"/>
          <w:vertAlign w:val="superscript"/>
        </w:rPr>
        <w:t>3</w:t>
      </w:r>
      <w:r w:rsidR="002F251A" w:rsidRPr="00682F46">
        <w:rPr>
          <w:rFonts w:eastAsiaTheme="minorEastAsia" w:cs="Times New Roman"/>
          <w:vertAlign w:val="superscript"/>
        </w:rPr>
        <w:fldChar w:fldCharType="end"/>
      </w:r>
      <w:r w:rsidR="00103726">
        <w:rPr>
          <w:rFonts w:eastAsiaTheme="minorEastAsia" w:cs="Times New Roman"/>
        </w:rPr>
        <w:t xml:space="preserve"> and the ILC, demand finer granularity for their detectors to achieve higher energy resolution and more accurate particle identification</w:t>
      </w:r>
      <w:r w:rsidR="002B60A7">
        <w:rPr>
          <w:rFonts w:eastAsiaTheme="minorEastAsia" w:cs="Times New Roman"/>
        </w:rPr>
        <w:t xml:space="preserve"> capability</w:t>
      </w:r>
      <w:r w:rsidR="00103726">
        <w:rPr>
          <w:rFonts w:eastAsiaTheme="minorEastAsia" w:cs="Times New Roman"/>
        </w:rPr>
        <w:t>.</w:t>
      </w:r>
      <w:r w:rsidR="002F251A">
        <w:rPr>
          <w:rFonts w:eastAsiaTheme="minorEastAsia" w:cs="Times New Roman"/>
        </w:rPr>
        <w:t xml:space="preserve"> This </w:t>
      </w:r>
      <w:r w:rsidR="00C81139">
        <w:rPr>
          <w:rFonts w:eastAsiaTheme="minorEastAsia" w:cs="Times New Roman"/>
        </w:rPr>
        <w:t xml:space="preserve">trend </w:t>
      </w:r>
      <w:r w:rsidR="00DC4A89">
        <w:rPr>
          <w:rFonts w:eastAsiaTheme="minorEastAsia" w:cs="Times New Roman"/>
        </w:rPr>
        <w:t xml:space="preserve">results in large amount of </w:t>
      </w:r>
      <w:r w:rsidR="009F5FBD">
        <w:rPr>
          <w:rFonts w:eastAsiaTheme="minorEastAsia" w:cs="Times New Roman"/>
        </w:rPr>
        <w:t>Si-PIN</w:t>
      </w:r>
      <w:r w:rsidR="002F251A">
        <w:rPr>
          <w:rFonts w:eastAsiaTheme="minorEastAsia" w:cs="Times New Roman"/>
        </w:rPr>
        <w:t xml:space="preserve"> diode</w:t>
      </w:r>
      <w:r w:rsidR="00DC4A89">
        <w:rPr>
          <w:rFonts w:eastAsiaTheme="minorEastAsia" w:cs="Times New Roman"/>
        </w:rPr>
        <w:t xml:space="preserve"> array</w:t>
      </w:r>
      <w:r w:rsidR="002F251A">
        <w:rPr>
          <w:rFonts w:eastAsiaTheme="minorEastAsia" w:cs="Times New Roman"/>
        </w:rPr>
        <w:t>s, leading to a requirement for</w:t>
      </w:r>
      <w:r w:rsidR="00516311">
        <w:rPr>
          <w:rFonts w:eastAsiaTheme="minorEastAsia" w:cs="Times New Roman"/>
        </w:rPr>
        <w:t xml:space="preserve"> the </w:t>
      </w:r>
      <w:r w:rsidR="002F251A">
        <w:rPr>
          <w:rFonts w:eastAsiaTheme="minorEastAsia" w:cs="Times New Roman"/>
        </w:rPr>
        <w:t>electronics system with feature</w:t>
      </w:r>
      <w:r w:rsidR="002B60A7">
        <w:rPr>
          <w:rFonts w:eastAsiaTheme="minorEastAsia" w:cs="Times New Roman"/>
        </w:rPr>
        <w:t>s</w:t>
      </w:r>
      <w:r w:rsidR="002F251A">
        <w:rPr>
          <w:rFonts w:eastAsiaTheme="minorEastAsia" w:cs="Times New Roman"/>
        </w:rPr>
        <w:t xml:space="preserve"> of higher integration and lower power consumption than the tradition ones</w:t>
      </w:r>
      <w:r w:rsidR="002F251A" w:rsidRPr="00CD44E6">
        <w:rPr>
          <w:rFonts w:eastAsiaTheme="minorEastAsia" w:cs="Times New Roman"/>
          <w:vertAlign w:val="superscript"/>
        </w:rPr>
        <w:fldChar w:fldCharType="begin"/>
      </w:r>
      <w:r w:rsidR="002F251A" w:rsidRPr="00CD44E6">
        <w:rPr>
          <w:rFonts w:eastAsiaTheme="minorEastAsia" w:cs="Times New Roman"/>
          <w:vertAlign w:val="superscript"/>
        </w:rPr>
        <w:instrText xml:space="preserve"> REF _Ref504552627 \r \h </w:instrText>
      </w:r>
      <w:r w:rsidR="002F251A">
        <w:rPr>
          <w:rFonts w:eastAsiaTheme="minorEastAsia" w:cs="Times New Roman"/>
          <w:vertAlign w:val="superscript"/>
        </w:rPr>
        <w:instrText xml:space="preserve"> \* MERGEFORMAT </w:instrText>
      </w:r>
      <w:r w:rsidR="002F251A" w:rsidRPr="00CD44E6">
        <w:rPr>
          <w:rFonts w:eastAsiaTheme="minorEastAsia" w:cs="Times New Roman"/>
          <w:vertAlign w:val="superscript"/>
        </w:rPr>
      </w:r>
      <w:r w:rsidR="002F251A" w:rsidRPr="00CD44E6">
        <w:rPr>
          <w:rFonts w:eastAsiaTheme="minorEastAsia" w:cs="Times New Roman"/>
          <w:vertAlign w:val="superscript"/>
        </w:rPr>
        <w:fldChar w:fldCharType="separate"/>
      </w:r>
      <w:r w:rsidR="00244D73">
        <w:rPr>
          <w:rFonts w:eastAsiaTheme="minorEastAsia" w:cs="Times New Roman"/>
          <w:vertAlign w:val="superscript"/>
        </w:rPr>
        <w:t>4</w:t>
      </w:r>
      <w:r w:rsidR="002F251A" w:rsidRPr="00CD44E6">
        <w:rPr>
          <w:rFonts w:eastAsiaTheme="minorEastAsia" w:cs="Times New Roman"/>
          <w:vertAlign w:val="superscript"/>
        </w:rPr>
        <w:fldChar w:fldCharType="end"/>
      </w:r>
      <w:r w:rsidR="002F251A">
        <w:rPr>
          <w:rFonts w:eastAsiaTheme="minorEastAsia" w:cs="Times New Roman"/>
        </w:rPr>
        <w:t>.</w:t>
      </w:r>
    </w:p>
    <w:p w14:paraId="7A60BACD" w14:textId="3A1ACF4B" w:rsidR="007334C6" w:rsidRPr="008D5A1F" w:rsidRDefault="002F251A" w:rsidP="007334C6">
      <w:pPr>
        <w:ind w:firstLine="420"/>
        <w:rPr>
          <w:rFonts w:eastAsiaTheme="minorEastAsia"/>
        </w:rPr>
      </w:pPr>
      <w:r>
        <w:rPr>
          <w:rFonts w:eastAsiaTheme="minorEastAsia" w:cs="Times New Roman"/>
        </w:rPr>
        <w:t xml:space="preserve">The </w:t>
      </w:r>
      <w:r w:rsidR="00F15B13">
        <w:rPr>
          <w:rFonts w:eastAsiaTheme="minorEastAsia" w:cs="Times New Roman"/>
        </w:rPr>
        <w:t>SKIROC2</w:t>
      </w:r>
      <w:r>
        <w:rPr>
          <w:rFonts w:eastAsiaTheme="minorEastAsia" w:cs="Times New Roman"/>
        </w:rPr>
        <w:t xml:space="preserve"> (</w:t>
      </w:r>
      <w:r w:rsidR="00F15B13">
        <w:rPr>
          <w:rFonts w:eastAsiaTheme="minorEastAsia" w:cs="Times New Roman"/>
        </w:rPr>
        <w:t>Silicon Kalorimeter Integrated ReadOut Chip 2</w:t>
      </w:r>
      <w:r>
        <w:rPr>
          <w:rFonts w:eastAsiaTheme="minorEastAsia" w:cs="Times New Roman"/>
        </w:rPr>
        <w:t xml:space="preserve">), which is an ASIC developed </w:t>
      </w:r>
      <w:r w:rsidR="006E5E73">
        <w:rPr>
          <w:rFonts w:eastAsiaTheme="minorEastAsia" w:cs="Times New Roman"/>
        </w:rPr>
        <w:t>by</w:t>
      </w:r>
      <w:r>
        <w:rPr>
          <w:rFonts w:eastAsiaTheme="minorEastAsia" w:cs="Times New Roman"/>
        </w:rPr>
        <w:t xml:space="preserve"> the CALICE collaboration for the </w:t>
      </w:r>
      <w:r w:rsidR="009F5FBD">
        <w:rPr>
          <w:rFonts w:eastAsiaTheme="minorEastAsia" w:cs="Times New Roman"/>
        </w:rPr>
        <w:t>Si-PIN</w:t>
      </w:r>
      <w:r>
        <w:rPr>
          <w:rFonts w:eastAsiaTheme="minorEastAsia" w:cs="Times New Roman"/>
        </w:rPr>
        <w:t xml:space="preserve"> signal readout</w:t>
      </w:r>
      <w:r w:rsidR="006E5E73" w:rsidRPr="00920815">
        <w:rPr>
          <w:rFonts w:eastAsiaTheme="minorEastAsia" w:cs="Times New Roman"/>
          <w:vertAlign w:val="superscript"/>
        </w:rPr>
        <w:fldChar w:fldCharType="begin"/>
      </w:r>
      <w:r w:rsidR="006E5E73" w:rsidRPr="00920815">
        <w:rPr>
          <w:rFonts w:eastAsiaTheme="minorEastAsia" w:cs="Times New Roman"/>
          <w:vertAlign w:val="superscript"/>
        </w:rPr>
        <w:instrText xml:space="preserve"> REF _Ref504552836 \r \h </w:instrText>
      </w:r>
      <w:r w:rsidR="006E5E73">
        <w:rPr>
          <w:rFonts w:eastAsiaTheme="minorEastAsia" w:cs="Times New Roman"/>
          <w:vertAlign w:val="superscript"/>
        </w:rPr>
        <w:instrText xml:space="preserve"> \* MERGEFORMAT </w:instrText>
      </w:r>
      <w:r w:rsidR="006E5E73" w:rsidRPr="00920815">
        <w:rPr>
          <w:rFonts w:eastAsiaTheme="minorEastAsia" w:cs="Times New Roman"/>
          <w:vertAlign w:val="superscript"/>
        </w:rPr>
      </w:r>
      <w:r w:rsidR="006E5E73" w:rsidRPr="00920815">
        <w:rPr>
          <w:rFonts w:eastAsiaTheme="minorEastAsia" w:cs="Times New Roman"/>
          <w:vertAlign w:val="superscript"/>
        </w:rPr>
        <w:fldChar w:fldCharType="separate"/>
      </w:r>
      <w:r w:rsidR="006E5E73">
        <w:rPr>
          <w:rFonts w:eastAsiaTheme="minorEastAsia" w:cs="Times New Roman"/>
          <w:vertAlign w:val="superscript"/>
        </w:rPr>
        <w:t>5</w:t>
      </w:r>
      <w:r w:rsidR="006E5E73" w:rsidRPr="00920815">
        <w:rPr>
          <w:rFonts w:eastAsiaTheme="minorEastAsia" w:cs="Times New Roman"/>
          <w:vertAlign w:val="superscript"/>
        </w:rPr>
        <w:fldChar w:fldCharType="end"/>
      </w:r>
      <w:r>
        <w:rPr>
          <w:rFonts w:eastAsiaTheme="minorEastAsia" w:cs="Times New Roman"/>
        </w:rPr>
        <w:t>, integrates 64 channels on one chip and has the feature of low noise and large dynamic range. In this paper, a</w:t>
      </w:r>
      <w:r w:rsidR="000D64A8">
        <w:rPr>
          <w:rFonts w:eastAsiaTheme="minorEastAsia" w:cs="Times New Roman"/>
        </w:rPr>
        <w:t xml:space="preserve"> </w:t>
      </w:r>
      <w:r w:rsidR="001A14CE">
        <w:rPr>
          <w:rFonts w:eastAsiaTheme="minorEastAsia" w:cs="Times New Roman"/>
        </w:rPr>
        <w:t xml:space="preserve">prototype </w:t>
      </w:r>
      <w:r w:rsidR="000D64A8">
        <w:rPr>
          <w:rFonts w:eastAsiaTheme="minorEastAsia" w:cs="Times New Roman"/>
        </w:rPr>
        <w:t xml:space="preserve">multi-channel </w:t>
      </w:r>
      <w:r w:rsidR="00055D8D">
        <w:rPr>
          <w:rFonts w:eastAsiaTheme="minorEastAsia" w:cs="Times New Roman"/>
        </w:rPr>
        <w:t xml:space="preserve">electronics </w:t>
      </w:r>
      <w:r w:rsidR="00222A91">
        <w:rPr>
          <w:rFonts w:eastAsiaTheme="minorEastAsia" w:cs="Times New Roman"/>
        </w:rPr>
        <w:t>system</w:t>
      </w:r>
      <w:r w:rsidR="000D64A8">
        <w:rPr>
          <w:rFonts w:eastAsiaTheme="minorEastAsia" w:cs="Times New Roman"/>
        </w:rPr>
        <w:t xml:space="preserve">, based on SKIROC2 ASIC, </w:t>
      </w:r>
      <w:r w:rsidR="00B516CE">
        <w:rPr>
          <w:rFonts w:eastAsiaTheme="minorEastAsia" w:cs="Times New Roman"/>
        </w:rPr>
        <w:t>is</w:t>
      </w:r>
      <w:r w:rsidR="000D64A8">
        <w:rPr>
          <w:rFonts w:eastAsiaTheme="minorEastAsia" w:cs="Times New Roman"/>
        </w:rPr>
        <w:t xml:space="preserve"> </w:t>
      </w:r>
      <w:r w:rsidR="000D64A8">
        <w:rPr>
          <w:rFonts w:eastAsiaTheme="minorEastAsia" w:cs="Times New Roman"/>
        </w:rPr>
        <w:lastRenderedPageBreak/>
        <w:t>designed and implemented</w:t>
      </w:r>
      <w:r w:rsidR="0014254B">
        <w:rPr>
          <w:rFonts w:eastAsiaTheme="minorEastAsia" w:cs="Times New Roman"/>
        </w:rPr>
        <w:t>, part</w:t>
      </w:r>
      <w:r w:rsidR="006A4703">
        <w:rPr>
          <w:rFonts w:eastAsiaTheme="minorEastAsia" w:cs="Times New Roman"/>
        </w:rPr>
        <w:t>ly</w:t>
      </w:r>
      <w:r w:rsidR="0014254B">
        <w:rPr>
          <w:rFonts w:eastAsiaTheme="minorEastAsia" w:cs="Times New Roman"/>
        </w:rPr>
        <w:t xml:space="preserve"> </w:t>
      </w:r>
      <w:r w:rsidR="006A4703">
        <w:rPr>
          <w:rFonts w:eastAsiaTheme="minorEastAsia" w:cs="Times New Roman"/>
        </w:rPr>
        <w:t xml:space="preserve">as </w:t>
      </w:r>
      <w:r w:rsidR="0014254B">
        <w:rPr>
          <w:rFonts w:eastAsiaTheme="minorEastAsia" w:cs="Times New Roman"/>
        </w:rPr>
        <w:t>the pre-research of the Si-W (Silicon-Tungsten) electromagnetic calorimeter for CEPC</w:t>
      </w:r>
      <w:r w:rsidR="000D64A8">
        <w:rPr>
          <w:rFonts w:eastAsiaTheme="minorEastAsia" w:cs="Times New Roman"/>
        </w:rPr>
        <w:t>.</w:t>
      </w:r>
    </w:p>
    <w:p w14:paraId="6BEB364B" w14:textId="403EA969" w:rsidR="00F82C54" w:rsidRDefault="00D86255" w:rsidP="00F82C54">
      <w:pPr>
        <w:pStyle w:val="1"/>
        <w:numPr>
          <w:ilvl w:val="0"/>
          <w:numId w:val="4"/>
        </w:numPr>
        <w:rPr>
          <w:rFonts w:cs="Times New Roman"/>
        </w:rPr>
      </w:pPr>
      <w:r>
        <w:rPr>
          <w:rFonts w:cs="Times New Roman"/>
        </w:rPr>
        <w:t xml:space="preserve">Design and implementation </w:t>
      </w:r>
      <w:r w:rsidR="003450F3">
        <w:rPr>
          <w:rFonts w:cs="Times New Roman"/>
        </w:rPr>
        <w:t xml:space="preserve">of </w:t>
      </w:r>
      <w:r w:rsidR="00222A91">
        <w:rPr>
          <w:rFonts w:cs="Times New Roman"/>
        </w:rPr>
        <w:t>the system</w:t>
      </w:r>
    </w:p>
    <w:p w14:paraId="398EC3C6" w14:textId="538D26BA" w:rsidR="00A15499" w:rsidRDefault="0077748A" w:rsidP="00731440">
      <w:pPr>
        <w:ind w:firstLine="420"/>
        <w:rPr>
          <w:rFonts w:eastAsiaTheme="minorEastAsia"/>
        </w:rPr>
      </w:pPr>
      <w:r>
        <w:rPr>
          <w:rFonts w:eastAsiaTheme="minorEastAsia"/>
        </w:rPr>
        <w:t>S</w:t>
      </w:r>
      <w:r w:rsidR="00D115D7">
        <w:rPr>
          <w:rFonts w:eastAsiaTheme="minorEastAsia"/>
        </w:rPr>
        <w:t>hown in</w:t>
      </w:r>
      <w:r w:rsidR="005450D7">
        <w:rPr>
          <w:rFonts w:eastAsiaTheme="minorEastAsia"/>
        </w:rPr>
        <w:t xml:space="preserve"> </w:t>
      </w:r>
      <w:r w:rsidR="005450D7">
        <w:rPr>
          <w:rFonts w:eastAsiaTheme="minorEastAsia"/>
        </w:rPr>
        <w:fldChar w:fldCharType="begin"/>
      </w:r>
      <w:r w:rsidR="005450D7">
        <w:rPr>
          <w:rFonts w:eastAsiaTheme="minorEastAsia"/>
        </w:rPr>
        <w:instrText xml:space="preserve"> REF _Ref509603036 \h </w:instrText>
      </w:r>
      <w:r w:rsidR="005450D7">
        <w:rPr>
          <w:rFonts w:eastAsiaTheme="minorEastAsia"/>
        </w:rPr>
      </w:r>
      <w:r w:rsidR="005450D7">
        <w:rPr>
          <w:rFonts w:eastAsiaTheme="minorEastAsia"/>
        </w:rPr>
        <w:fldChar w:fldCharType="separate"/>
      </w:r>
      <w:r w:rsidR="00244D73">
        <w:t xml:space="preserve">Fig. </w:t>
      </w:r>
      <w:r w:rsidR="00244D73">
        <w:rPr>
          <w:noProof/>
        </w:rPr>
        <w:t>1</w:t>
      </w:r>
      <w:r w:rsidR="005450D7">
        <w:rPr>
          <w:rFonts w:eastAsiaTheme="minorEastAsia"/>
        </w:rPr>
        <w:fldChar w:fldCharType="end"/>
      </w:r>
      <w:r>
        <w:rPr>
          <w:rFonts w:eastAsiaTheme="minorEastAsia"/>
        </w:rPr>
        <w:t xml:space="preserve"> is the block diagram of the readout electronics</w:t>
      </w:r>
      <w:r w:rsidR="00BA6958">
        <w:rPr>
          <w:rFonts w:eastAsiaTheme="minorEastAsia" w:hint="eastAsia"/>
        </w:rPr>
        <w:t>,</w:t>
      </w:r>
      <w:r w:rsidR="00D115D7">
        <w:rPr>
          <w:rFonts w:eastAsiaTheme="minorEastAsia"/>
        </w:rPr>
        <w:t xml:space="preserve"> </w:t>
      </w:r>
      <w:r w:rsidR="00BA6958">
        <w:rPr>
          <w:rFonts w:eastAsiaTheme="minorEastAsia"/>
        </w:rPr>
        <w:t>which</w:t>
      </w:r>
      <w:r w:rsidR="00A15499">
        <w:rPr>
          <w:rFonts w:eastAsiaTheme="minorEastAsia"/>
        </w:rPr>
        <w:t xml:space="preserve"> is </w:t>
      </w:r>
      <w:r w:rsidR="001A14CE">
        <w:rPr>
          <w:rFonts w:eastAsiaTheme="minorEastAsia"/>
        </w:rPr>
        <w:t xml:space="preserve">divided </w:t>
      </w:r>
      <w:r w:rsidR="00A15499">
        <w:rPr>
          <w:rFonts w:eastAsiaTheme="minorEastAsia"/>
        </w:rPr>
        <w:t>into two parts so that it has</w:t>
      </w:r>
      <w:r w:rsidR="000F6351">
        <w:rPr>
          <w:rFonts w:eastAsiaTheme="minorEastAsia"/>
        </w:rPr>
        <w:t xml:space="preserve"> the</w:t>
      </w:r>
      <w:r w:rsidR="00A15499">
        <w:rPr>
          <w:rFonts w:eastAsiaTheme="minorEastAsia"/>
        </w:rPr>
        <w:t xml:space="preserve"> potential</w:t>
      </w:r>
      <w:r w:rsidR="000F6351">
        <w:rPr>
          <w:rFonts w:eastAsiaTheme="minorEastAsia"/>
        </w:rPr>
        <w:t>ity</w:t>
      </w:r>
      <w:r w:rsidR="00A15499">
        <w:rPr>
          <w:rFonts w:eastAsiaTheme="minorEastAsia"/>
        </w:rPr>
        <w:t xml:space="preserve"> for expansion</w:t>
      </w:r>
      <w:r w:rsidR="000F2F64">
        <w:rPr>
          <w:rFonts w:eastAsiaTheme="minorEastAsia"/>
        </w:rPr>
        <w:t xml:space="preserve"> of more readout channels</w:t>
      </w:r>
      <w:r w:rsidR="00A15499">
        <w:rPr>
          <w:rFonts w:eastAsiaTheme="minorEastAsia"/>
        </w:rPr>
        <w:t xml:space="preserve"> </w:t>
      </w:r>
      <w:r w:rsidR="007E4ED3">
        <w:rPr>
          <w:rFonts w:eastAsiaTheme="minorEastAsia"/>
        </w:rPr>
        <w:t>by only changing the Front-End Board (FEB)</w:t>
      </w:r>
      <w:r w:rsidR="00A15499">
        <w:rPr>
          <w:rFonts w:eastAsiaTheme="minorEastAsia"/>
        </w:rPr>
        <w:t>.</w:t>
      </w:r>
      <w:r w:rsidR="00D115D7">
        <w:rPr>
          <w:rFonts w:eastAsiaTheme="minorEastAsia"/>
        </w:rPr>
        <w:t xml:space="preserve"> The </w:t>
      </w:r>
      <w:r w:rsidR="007E4ED3">
        <w:rPr>
          <w:rFonts w:eastAsiaTheme="minorEastAsia"/>
        </w:rPr>
        <w:t>FEB</w:t>
      </w:r>
      <w:r w:rsidR="003249C7">
        <w:rPr>
          <w:rFonts w:eastAsiaTheme="minorEastAsia"/>
        </w:rPr>
        <w:t>, which</w:t>
      </w:r>
      <w:r w:rsidR="0086011A">
        <w:rPr>
          <w:rFonts w:eastAsiaTheme="minorEastAsia"/>
        </w:rPr>
        <w:t xml:space="preserve"> carries</w:t>
      </w:r>
      <w:r w:rsidR="009F5FBD" w:rsidRPr="009F5FBD">
        <w:rPr>
          <w:rFonts w:eastAsiaTheme="minorEastAsia" w:cs="Times New Roman"/>
        </w:rPr>
        <w:t xml:space="preserve"> </w:t>
      </w:r>
      <w:r w:rsidR="009966E9">
        <w:rPr>
          <w:rFonts w:eastAsiaTheme="minorEastAsia" w:cs="Times New Roman"/>
        </w:rPr>
        <w:t xml:space="preserve">a </w:t>
      </w:r>
      <w:r w:rsidR="009F5FBD">
        <w:rPr>
          <w:rFonts w:eastAsiaTheme="minorEastAsia" w:cs="Times New Roman"/>
        </w:rPr>
        <w:t>Si-PIN</w:t>
      </w:r>
      <w:r w:rsidR="0086011A">
        <w:rPr>
          <w:rFonts w:eastAsiaTheme="minorEastAsia"/>
        </w:rPr>
        <w:t xml:space="preserve"> diode array and an ASIC of SKIROC2 on it, </w:t>
      </w:r>
      <w:r w:rsidR="00306ED2">
        <w:rPr>
          <w:rFonts w:eastAsiaTheme="minorEastAsia"/>
        </w:rPr>
        <w:t xml:space="preserve">provide high voltage </w:t>
      </w:r>
      <w:r w:rsidR="006F0C31">
        <w:rPr>
          <w:rFonts w:eastAsiaTheme="minorEastAsia"/>
        </w:rPr>
        <w:t xml:space="preserve">for </w:t>
      </w:r>
      <w:r w:rsidR="00306ED2">
        <w:rPr>
          <w:rFonts w:eastAsiaTheme="minorEastAsia"/>
        </w:rPr>
        <w:t xml:space="preserve">the Si-PIN </w:t>
      </w:r>
      <w:r w:rsidR="00FC0CB9">
        <w:rPr>
          <w:rFonts w:eastAsiaTheme="minorEastAsia"/>
        </w:rPr>
        <w:t xml:space="preserve">diodes </w:t>
      </w:r>
      <w:r w:rsidR="00306ED2">
        <w:rPr>
          <w:rFonts w:eastAsiaTheme="minorEastAsia"/>
        </w:rPr>
        <w:t xml:space="preserve">and process </w:t>
      </w:r>
      <w:r w:rsidR="00FC0CB9">
        <w:rPr>
          <w:rFonts w:eastAsiaTheme="minorEastAsia"/>
        </w:rPr>
        <w:t xml:space="preserve">the </w:t>
      </w:r>
      <w:r w:rsidR="00306ED2">
        <w:rPr>
          <w:rFonts w:eastAsiaTheme="minorEastAsia"/>
        </w:rPr>
        <w:t xml:space="preserve">signals </w:t>
      </w:r>
      <w:r w:rsidR="003F5CD8">
        <w:rPr>
          <w:rFonts w:eastAsiaTheme="minorEastAsia"/>
        </w:rPr>
        <w:t>as well</w:t>
      </w:r>
      <w:r w:rsidR="00D115D7">
        <w:rPr>
          <w:rFonts w:eastAsiaTheme="minorEastAsia"/>
        </w:rPr>
        <w:t>.</w:t>
      </w:r>
      <w:r w:rsidR="00AD1975">
        <w:rPr>
          <w:rFonts w:eastAsiaTheme="minorEastAsia"/>
        </w:rPr>
        <w:t xml:space="preserve"> The FEB is configured by </w:t>
      </w:r>
      <w:r w:rsidR="00A95499">
        <w:rPr>
          <w:rFonts w:eastAsiaTheme="minorEastAsia"/>
        </w:rPr>
        <w:t xml:space="preserve">a </w:t>
      </w:r>
      <w:r w:rsidR="00AD1975">
        <w:rPr>
          <w:rFonts w:eastAsiaTheme="minorEastAsia"/>
        </w:rPr>
        <w:t xml:space="preserve">Data InterFace board (DIF) and </w:t>
      </w:r>
      <w:r w:rsidR="001D0FB1">
        <w:rPr>
          <w:rFonts w:eastAsiaTheme="minorEastAsia"/>
        </w:rPr>
        <w:t>sends</w:t>
      </w:r>
      <w:r w:rsidR="00AD1975">
        <w:rPr>
          <w:rFonts w:eastAsiaTheme="minorEastAsia"/>
        </w:rPr>
        <w:t xml:space="preserve"> dat</w:t>
      </w:r>
      <w:r w:rsidR="0073569D">
        <w:rPr>
          <w:rFonts w:eastAsiaTheme="minorEastAsia"/>
        </w:rPr>
        <w:t>a to the DIF</w:t>
      </w:r>
      <w:r w:rsidR="0059006B">
        <w:rPr>
          <w:rFonts w:eastAsiaTheme="minorEastAsia"/>
        </w:rPr>
        <w:t xml:space="preserve">, which then </w:t>
      </w:r>
      <w:r w:rsidR="007C72B8">
        <w:rPr>
          <w:rFonts w:eastAsiaTheme="minorEastAsia"/>
        </w:rPr>
        <w:t>transfer</w:t>
      </w:r>
      <w:r w:rsidR="0059006B">
        <w:rPr>
          <w:rFonts w:eastAsiaTheme="minorEastAsia"/>
        </w:rPr>
        <w:t>s data</w:t>
      </w:r>
      <w:r w:rsidR="007C72B8">
        <w:rPr>
          <w:rFonts w:eastAsiaTheme="minorEastAsia"/>
        </w:rPr>
        <w:t xml:space="preserve"> to PC</w:t>
      </w:r>
      <w:r w:rsidR="001A36D9">
        <w:rPr>
          <w:rFonts w:eastAsiaTheme="minorEastAsia"/>
        </w:rPr>
        <w:t xml:space="preserve"> via USB interface</w:t>
      </w:r>
      <w:r w:rsidR="007F6FDD">
        <w:rPr>
          <w:rFonts w:eastAsiaTheme="minorEastAsia"/>
        </w:rPr>
        <w:t xml:space="preserve"> after packing process</w:t>
      </w:r>
      <w:r w:rsidR="007C72B8">
        <w:rPr>
          <w:rFonts w:eastAsiaTheme="minorEastAsia"/>
        </w:rPr>
        <w:t>.</w:t>
      </w:r>
    </w:p>
    <w:p w14:paraId="34F94564" w14:textId="77777777" w:rsidR="005450D7" w:rsidRDefault="00207870" w:rsidP="00F33E9F">
      <w:pPr>
        <w:keepNext/>
        <w:jc w:val="center"/>
      </w:pPr>
      <w:r>
        <w:object w:dxaOrig="10095" w:dyaOrig="3856" w14:anchorId="2623B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158.5pt" o:ole="">
            <v:imagedata r:id="rId8" o:title=""/>
          </v:shape>
          <o:OLEObject Type="Embed" ProgID="Visio.Drawing.15" ShapeID="_x0000_i1025" DrawAspect="Content" ObjectID="_1583686222" r:id="rId9"/>
        </w:object>
      </w:r>
    </w:p>
    <w:p w14:paraId="59E7EB96" w14:textId="77777777" w:rsidR="005450D7" w:rsidRPr="00A15499" w:rsidRDefault="005450D7" w:rsidP="00F33E9F">
      <w:pPr>
        <w:pStyle w:val="a8"/>
        <w:jc w:val="center"/>
        <w:rPr>
          <w:rFonts w:eastAsiaTheme="minorEastAsia"/>
        </w:rPr>
      </w:pPr>
      <w:bookmarkStart w:id="1" w:name="_Ref509603036"/>
      <w:r>
        <w:t xml:space="preserve">Fig. </w:t>
      </w:r>
      <w:r w:rsidR="00974454">
        <w:fldChar w:fldCharType="begin"/>
      </w:r>
      <w:r w:rsidR="00974454">
        <w:instrText xml:space="preserve"> SEQ Fig. \* ARABIC </w:instrText>
      </w:r>
      <w:r w:rsidR="00974454">
        <w:fldChar w:fldCharType="separate"/>
      </w:r>
      <w:r w:rsidR="00244D73">
        <w:rPr>
          <w:noProof/>
        </w:rPr>
        <w:t>1</w:t>
      </w:r>
      <w:r w:rsidR="00974454">
        <w:rPr>
          <w:noProof/>
        </w:rPr>
        <w:fldChar w:fldCharType="end"/>
      </w:r>
      <w:bookmarkEnd w:id="1"/>
      <w:r>
        <w:t xml:space="preserve"> Block dia</w:t>
      </w:r>
      <w:r w:rsidR="0011284D">
        <w:t xml:space="preserve">gram of the </w:t>
      </w:r>
      <w:r w:rsidR="00055D8D">
        <w:t xml:space="preserve">electronics </w:t>
      </w:r>
      <w:r w:rsidR="00C54387">
        <w:t>system</w:t>
      </w:r>
      <w:r w:rsidR="0011284D">
        <w:t>,</w:t>
      </w:r>
      <w:r>
        <w:t xml:space="preserve"> </w:t>
      </w:r>
      <w:r w:rsidR="0011284D">
        <w:t>which m</w:t>
      </w:r>
      <w:r>
        <w:t>ainly consists of</w:t>
      </w:r>
      <w:r w:rsidR="00D76513">
        <w:t xml:space="preserve"> the</w:t>
      </w:r>
      <w:r>
        <w:t xml:space="preserve"> FEB and</w:t>
      </w:r>
      <w:r w:rsidR="00D76513">
        <w:t xml:space="preserve"> the</w:t>
      </w:r>
      <w:r>
        <w:t xml:space="preserve"> DIF</w:t>
      </w:r>
      <w:r w:rsidR="00935D65">
        <w:t>.</w:t>
      </w:r>
    </w:p>
    <w:p w14:paraId="3145C6AA" w14:textId="77777777" w:rsidR="00F82C54" w:rsidRDefault="00D86255" w:rsidP="00F82C54">
      <w:pPr>
        <w:pStyle w:val="2"/>
        <w:numPr>
          <w:ilvl w:val="1"/>
          <w:numId w:val="4"/>
        </w:numPr>
        <w:rPr>
          <w:rFonts w:eastAsiaTheme="minorEastAsia" w:cs="Times New Roman"/>
        </w:rPr>
      </w:pPr>
      <w:r>
        <w:rPr>
          <w:rFonts w:eastAsiaTheme="minorEastAsia" w:cs="Times New Roman"/>
        </w:rPr>
        <w:t xml:space="preserve">SKIROC2 </w:t>
      </w:r>
      <w:r w:rsidR="00F82C54" w:rsidRPr="00F82C54">
        <w:rPr>
          <w:rFonts w:eastAsiaTheme="minorEastAsia" w:cs="Times New Roman" w:hint="eastAsia"/>
        </w:rPr>
        <w:t>ASIC</w:t>
      </w:r>
    </w:p>
    <w:p w14:paraId="5CE3342F" w14:textId="61955341" w:rsidR="00731440" w:rsidRDefault="00731440" w:rsidP="0066415D">
      <w:pPr>
        <w:ind w:firstLine="420"/>
        <w:rPr>
          <w:rFonts w:eastAsiaTheme="minorEastAsia"/>
        </w:rPr>
      </w:pPr>
      <w:r>
        <w:rPr>
          <w:rFonts w:eastAsiaTheme="minorEastAsia"/>
        </w:rPr>
        <w:fldChar w:fldCharType="begin"/>
      </w:r>
      <w:r>
        <w:rPr>
          <w:rFonts w:eastAsiaTheme="minorEastAsia"/>
        </w:rPr>
        <w:instrText xml:space="preserve"> REF _Ref509661455 \h </w:instrText>
      </w:r>
      <w:r>
        <w:rPr>
          <w:rFonts w:eastAsiaTheme="minorEastAsia"/>
        </w:rPr>
      </w:r>
      <w:r>
        <w:rPr>
          <w:rFonts w:eastAsiaTheme="minorEastAsia"/>
        </w:rPr>
        <w:fldChar w:fldCharType="separate"/>
      </w:r>
      <w:r w:rsidR="00244D73">
        <w:t xml:space="preserve">Fig. </w:t>
      </w:r>
      <w:r w:rsidR="00244D73">
        <w:rPr>
          <w:noProof/>
        </w:rPr>
        <w:t>2</w:t>
      </w:r>
      <w:r>
        <w:rPr>
          <w:rFonts w:eastAsiaTheme="minorEastAsia"/>
        </w:rPr>
        <w:fldChar w:fldCharType="end"/>
      </w:r>
      <w:r>
        <w:rPr>
          <w:rFonts w:eastAsiaTheme="minorEastAsia"/>
        </w:rPr>
        <w:t xml:space="preserve"> presents the schematic illustration</w:t>
      </w:r>
      <w:r w:rsidR="00462E19">
        <w:rPr>
          <w:rFonts w:eastAsiaTheme="minorEastAsia"/>
        </w:rPr>
        <w:t xml:space="preserve"> of one channel</w:t>
      </w:r>
      <w:r>
        <w:rPr>
          <w:rFonts w:eastAsiaTheme="minorEastAsia"/>
        </w:rPr>
        <w:t xml:space="preserve"> of SKIROC2, </w:t>
      </w:r>
      <w:r w:rsidR="00543CF8">
        <w:rPr>
          <w:rFonts w:eastAsiaTheme="minorEastAsia"/>
        </w:rPr>
        <w:t>on which</w:t>
      </w:r>
      <w:r>
        <w:rPr>
          <w:rFonts w:eastAsiaTheme="minorEastAsia"/>
        </w:rPr>
        <w:t xml:space="preserve"> 64</w:t>
      </w:r>
      <w:r w:rsidR="00CD1D19">
        <w:rPr>
          <w:rFonts w:eastAsiaTheme="minorEastAsia"/>
        </w:rPr>
        <w:t xml:space="preserve"> same</w:t>
      </w:r>
      <w:r>
        <w:rPr>
          <w:rFonts w:eastAsiaTheme="minorEastAsia"/>
        </w:rPr>
        <w:t xml:space="preserve"> channels are integrated. Each channel is composed of a Charge-Sensitive Amplifier (CSA), two slow shapers with different gains, one fast shaper with a discriminator, a time-to-digital convertor (TDC) for time measurement, three Switched Capacitor Arrays (SCA) of 15 depth to store analog signal and an Analog-to-Digital (ADC) to convert signal from analog to digital.</w:t>
      </w:r>
    </w:p>
    <w:p w14:paraId="1355D368" w14:textId="77777777" w:rsidR="00731440" w:rsidRDefault="00731440" w:rsidP="00F33E9F">
      <w:pPr>
        <w:keepNext/>
        <w:jc w:val="center"/>
      </w:pPr>
      <w:r w:rsidRPr="003C42A6">
        <w:rPr>
          <w:bCs/>
          <w:iCs/>
          <w:noProof/>
        </w:rPr>
        <w:lastRenderedPageBreak/>
        <w:drawing>
          <wp:inline distT="0" distB="0" distL="0" distR="0" wp14:anchorId="437C74B6" wp14:editId="189649CE">
            <wp:extent cx="4282726" cy="2572603"/>
            <wp:effectExtent l="0" t="0" r="381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4133" cy="2585462"/>
                    </a:xfrm>
                    <a:prstGeom prst="rect">
                      <a:avLst/>
                    </a:prstGeom>
                    <a:noFill/>
                    <a:ln>
                      <a:noFill/>
                    </a:ln>
                  </pic:spPr>
                </pic:pic>
              </a:graphicData>
            </a:graphic>
          </wp:inline>
        </w:drawing>
      </w:r>
    </w:p>
    <w:p w14:paraId="5E9BF893" w14:textId="77777777" w:rsidR="00731440" w:rsidRDefault="00731440" w:rsidP="00F33E9F">
      <w:pPr>
        <w:pStyle w:val="a8"/>
        <w:jc w:val="center"/>
      </w:pPr>
      <w:bookmarkStart w:id="2" w:name="_Ref509661455"/>
      <w:r>
        <w:t xml:space="preserve">Fig. </w:t>
      </w:r>
      <w:r w:rsidR="00974454">
        <w:fldChar w:fldCharType="begin"/>
      </w:r>
      <w:r w:rsidR="00974454">
        <w:instrText xml:space="preserve"> SEQ Fig. \* ARABIC </w:instrText>
      </w:r>
      <w:r w:rsidR="00974454">
        <w:fldChar w:fldCharType="separate"/>
      </w:r>
      <w:r w:rsidR="00244D73">
        <w:rPr>
          <w:noProof/>
        </w:rPr>
        <w:t>2</w:t>
      </w:r>
      <w:r w:rsidR="00974454">
        <w:rPr>
          <w:noProof/>
        </w:rPr>
        <w:fldChar w:fldCharType="end"/>
      </w:r>
      <w:bookmarkEnd w:id="2"/>
      <w:r>
        <w:t xml:space="preserve"> The schematic illustration of the analog part of SKIROC2 (</w:t>
      </w:r>
      <w:r w:rsidR="00025F68">
        <w:t>one</w:t>
      </w:r>
      <w:r>
        <w:t xml:space="preserve"> channel)</w:t>
      </w:r>
      <w:r w:rsidR="00025F68">
        <w:t>.</w:t>
      </w:r>
    </w:p>
    <w:p w14:paraId="209BF74C" w14:textId="72CE9786" w:rsidR="00731440" w:rsidRDefault="00731440" w:rsidP="00731440">
      <w:pPr>
        <w:pStyle w:val="af0"/>
        <w:rPr>
          <w:rFonts w:eastAsiaTheme="minorEastAsia"/>
        </w:rPr>
      </w:pPr>
      <w:r>
        <w:rPr>
          <w:rFonts w:eastAsiaTheme="minorEastAsia"/>
        </w:rPr>
        <w:tab/>
      </w:r>
      <w:r w:rsidRPr="00194E8B">
        <w:rPr>
          <w:rFonts w:eastAsiaTheme="minorEastAsia"/>
        </w:rPr>
        <w:t xml:space="preserve">The input signal passes through the CSA with the variable gain set by switchable </w:t>
      </w:r>
      <w:r w:rsidR="00194E8B">
        <w:rPr>
          <w:rFonts w:eastAsiaTheme="minorEastAsia"/>
        </w:rPr>
        <w:t>F</w:t>
      </w:r>
      <w:r w:rsidRPr="00194E8B">
        <w:rPr>
          <w:rFonts w:eastAsiaTheme="minorEastAsia"/>
        </w:rPr>
        <w:t xml:space="preserve">eedback </w:t>
      </w:r>
      <w:r w:rsidR="00194E8B">
        <w:rPr>
          <w:rFonts w:eastAsiaTheme="minorEastAsia"/>
        </w:rPr>
        <w:t>C</w:t>
      </w:r>
      <w:r w:rsidRPr="00194E8B">
        <w:rPr>
          <w:rFonts w:eastAsiaTheme="minorEastAsia"/>
        </w:rPr>
        <w:t>apacitance (C</w:t>
      </w:r>
      <w:r w:rsidRPr="00194E8B">
        <w:rPr>
          <w:rFonts w:eastAsiaTheme="minorEastAsia"/>
          <w:vertAlign w:val="subscript"/>
        </w:rPr>
        <w:t>f</w:t>
      </w:r>
      <w:r w:rsidRPr="00194E8B">
        <w:rPr>
          <w:rFonts w:eastAsiaTheme="minorEastAsia"/>
        </w:rPr>
        <w:t xml:space="preserve">) array. </w:t>
      </w:r>
      <w:r w:rsidR="00C00732">
        <w:rPr>
          <w:rFonts w:eastAsiaTheme="minorEastAsia"/>
        </w:rPr>
        <w:t>And t</w:t>
      </w:r>
      <w:r w:rsidRPr="00194E8B">
        <w:rPr>
          <w:rFonts w:eastAsiaTheme="minorEastAsia"/>
        </w:rPr>
        <w:t xml:space="preserve">he output of CSA is </w:t>
      </w:r>
      <w:r w:rsidR="00206F28">
        <w:rPr>
          <w:rFonts w:eastAsiaTheme="minorEastAsia"/>
        </w:rPr>
        <w:t>fed</w:t>
      </w:r>
      <w:r w:rsidR="00206F28" w:rsidRPr="00194E8B">
        <w:rPr>
          <w:rFonts w:eastAsiaTheme="minorEastAsia"/>
        </w:rPr>
        <w:t xml:space="preserve"> </w:t>
      </w:r>
      <w:r w:rsidRPr="00194E8B">
        <w:rPr>
          <w:rFonts w:eastAsiaTheme="minorEastAsia"/>
        </w:rPr>
        <w:t xml:space="preserve">to </w:t>
      </w:r>
      <w:r w:rsidR="00206F28">
        <w:rPr>
          <w:rFonts w:eastAsiaTheme="minorEastAsia"/>
        </w:rPr>
        <w:t>a</w:t>
      </w:r>
      <w:r w:rsidR="00206F28" w:rsidRPr="00194E8B">
        <w:rPr>
          <w:rFonts w:eastAsiaTheme="minorEastAsia"/>
        </w:rPr>
        <w:t xml:space="preserve"> </w:t>
      </w:r>
      <w:r w:rsidRPr="00194E8B">
        <w:rPr>
          <w:rFonts w:eastAsiaTheme="minorEastAsia"/>
        </w:rPr>
        <w:t xml:space="preserve">fast </w:t>
      </w:r>
      <w:r w:rsidR="00206F28">
        <w:rPr>
          <w:rFonts w:eastAsiaTheme="minorEastAsia"/>
        </w:rPr>
        <w:t xml:space="preserve">shaper </w:t>
      </w:r>
      <w:r w:rsidRPr="00194E8B">
        <w:rPr>
          <w:rFonts w:eastAsiaTheme="minorEastAsia"/>
        </w:rPr>
        <w:t xml:space="preserve">and </w:t>
      </w:r>
      <w:r w:rsidR="00206F28">
        <w:rPr>
          <w:rFonts w:eastAsiaTheme="minorEastAsia"/>
        </w:rPr>
        <w:t xml:space="preserve">a </w:t>
      </w:r>
      <w:r w:rsidRPr="00194E8B">
        <w:rPr>
          <w:rFonts w:eastAsiaTheme="minorEastAsia"/>
        </w:rPr>
        <w:t>slow shaper</w:t>
      </w:r>
      <w:r w:rsidR="00206F28">
        <w:rPr>
          <w:rFonts w:eastAsiaTheme="minorEastAsia"/>
        </w:rPr>
        <w:t>,</w:t>
      </w:r>
      <w:r w:rsidR="00F4797F">
        <w:rPr>
          <w:rFonts w:eastAsiaTheme="minorEastAsia"/>
        </w:rPr>
        <w:t xml:space="preserve"> for trigger and precise measurement</w:t>
      </w:r>
      <w:r w:rsidR="00207870">
        <w:rPr>
          <w:rFonts w:eastAsiaTheme="minorEastAsia"/>
        </w:rPr>
        <w:t xml:space="preserve"> respectively</w:t>
      </w:r>
      <w:r w:rsidRPr="00194E8B">
        <w:rPr>
          <w:rFonts w:eastAsiaTheme="minorEastAsia"/>
        </w:rPr>
        <w:t xml:space="preserve">. By comparing </w:t>
      </w:r>
      <w:r w:rsidR="00206F28">
        <w:rPr>
          <w:rFonts w:eastAsiaTheme="minorEastAsia"/>
        </w:rPr>
        <w:t xml:space="preserve">the </w:t>
      </w:r>
      <w:r w:rsidRPr="00194E8B">
        <w:rPr>
          <w:rFonts w:eastAsiaTheme="minorEastAsia"/>
        </w:rPr>
        <w:t>fast shaper’s output with a threshold</w:t>
      </w:r>
      <w:r w:rsidR="0066415D">
        <w:rPr>
          <w:rFonts w:eastAsiaTheme="minorEastAsia"/>
        </w:rPr>
        <w:t xml:space="preserve"> set by an </w:t>
      </w:r>
      <w:r w:rsidR="00CE7D08">
        <w:rPr>
          <w:rFonts w:eastAsiaTheme="minorEastAsia"/>
        </w:rPr>
        <w:t>10</w:t>
      </w:r>
      <w:r w:rsidR="00206F28">
        <w:rPr>
          <w:rFonts w:eastAsiaTheme="minorEastAsia"/>
        </w:rPr>
        <w:t>-</w:t>
      </w:r>
      <w:r w:rsidR="00CE7D08">
        <w:rPr>
          <w:rFonts w:eastAsiaTheme="minorEastAsia"/>
        </w:rPr>
        <w:t xml:space="preserve">bit </w:t>
      </w:r>
      <w:r w:rsidR="0066415D">
        <w:rPr>
          <w:rFonts w:eastAsiaTheme="minorEastAsia"/>
        </w:rPr>
        <w:t>on-chip Digital-to-Analog Convertor (DAC)</w:t>
      </w:r>
      <w:r w:rsidRPr="00194E8B">
        <w:rPr>
          <w:rFonts w:eastAsiaTheme="minorEastAsia"/>
        </w:rPr>
        <w:t>, the discriminator generates a trigger signal to hold the voltages at two slow shaper outputs, which are optimized for low-noise charge measurement, on the SCAs. The signals on the SCAs are read out and converted by a 12-bit Wilkinson ADC, with a bunch ID tagged on a 10 MHz clock, then saved in the on-chip memory.</w:t>
      </w:r>
    </w:p>
    <w:p w14:paraId="1A6AD48F" w14:textId="2BBD38AA" w:rsidR="00194E8B" w:rsidRPr="00194E8B" w:rsidRDefault="00194E8B" w:rsidP="00731440">
      <w:pPr>
        <w:pStyle w:val="af0"/>
        <w:rPr>
          <w:rFonts w:eastAsiaTheme="minorEastAsia"/>
        </w:rPr>
      </w:pPr>
      <w:r>
        <w:rPr>
          <w:rFonts w:eastAsiaTheme="minorEastAsia"/>
        </w:rPr>
        <w:tab/>
      </w:r>
      <w:r w:rsidRPr="003C42A6">
        <w:rPr>
          <w:rFonts w:hint="eastAsia"/>
          <w:bCs/>
          <w:iCs/>
          <w:lang w:val="en-GB"/>
        </w:rPr>
        <w:t>B</w:t>
      </w:r>
      <w:r w:rsidRPr="003C42A6">
        <w:rPr>
          <w:bCs/>
          <w:iCs/>
          <w:lang w:val="en-GB"/>
        </w:rPr>
        <w:t>enefi</w:t>
      </w:r>
      <w:r w:rsidR="00DB2439">
        <w:rPr>
          <w:bCs/>
          <w:iCs/>
          <w:lang w:val="en-GB"/>
        </w:rPr>
        <w:t>tting</w:t>
      </w:r>
      <w:r w:rsidRPr="003C42A6">
        <w:rPr>
          <w:bCs/>
          <w:iCs/>
          <w:lang w:val="en-GB"/>
        </w:rPr>
        <w:t xml:space="preserve"> from the two different-gain </w:t>
      </w:r>
      <w:r w:rsidR="001D6D8C">
        <w:rPr>
          <w:bCs/>
          <w:iCs/>
          <w:lang w:val="en-GB"/>
        </w:rPr>
        <w:t>slow shapers and the adjustable-</w:t>
      </w:r>
      <w:r w:rsidRPr="003C42A6">
        <w:rPr>
          <w:bCs/>
          <w:iCs/>
          <w:lang w:val="en-GB"/>
        </w:rPr>
        <w:t>gain CSA, the SKIROC2 has a wide dynamic range, ensuring a linear response for</w:t>
      </w:r>
      <w:r>
        <w:rPr>
          <w:bCs/>
          <w:iCs/>
          <w:lang w:val="en-GB"/>
        </w:rPr>
        <w:t xml:space="preserve"> equivalent input charge </w:t>
      </w:r>
      <w:r w:rsidR="00CE7D08">
        <w:rPr>
          <w:bCs/>
          <w:iCs/>
          <w:lang w:val="en-GB"/>
        </w:rPr>
        <w:t xml:space="preserve">up to </w:t>
      </w:r>
      <w:r w:rsidR="0073237C">
        <w:rPr>
          <w:bCs/>
          <w:iCs/>
          <w:lang w:val="en-GB"/>
        </w:rPr>
        <w:t>+</w:t>
      </w:r>
      <w:r>
        <w:rPr>
          <w:bCs/>
          <w:iCs/>
          <w:lang w:val="en-GB"/>
        </w:rPr>
        <w:t>3000 fC</w:t>
      </w:r>
      <w:r w:rsidR="00CE7D08">
        <w:rPr>
          <w:bCs/>
          <w:iCs/>
          <w:lang w:val="en-GB"/>
        </w:rPr>
        <w:t xml:space="preserve">, with a noise </w:t>
      </w:r>
      <w:r w:rsidR="00DB2439">
        <w:rPr>
          <w:bCs/>
          <w:iCs/>
          <w:lang w:val="en-GB"/>
        </w:rPr>
        <w:t xml:space="preserve">level </w:t>
      </w:r>
      <w:r w:rsidR="00736358">
        <w:rPr>
          <w:bCs/>
          <w:iCs/>
          <w:lang w:val="en-GB"/>
        </w:rPr>
        <w:t>as low as</w:t>
      </w:r>
      <w:r w:rsidR="00CE7D08">
        <w:rPr>
          <w:bCs/>
          <w:iCs/>
          <w:lang w:val="en-GB"/>
        </w:rPr>
        <w:t xml:space="preserve"> 0.2 fC</w:t>
      </w:r>
      <w:r w:rsidR="00DB2439">
        <w:rPr>
          <w:bCs/>
          <w:iCs/>
          <w:lang w:val="en-GB"/>
        </w:rPr>
        <w:t xml:space="preserve"> in RMS</w:t>
      </w:r>
      <w:r w:rsidRPr="003C42A6">
        <w:rPr>
          <w:bCs/>
          <w:iCs/>
          <w:lang w:val="en-GB"/>
        </w:rPr>
        <w:t>. The peak time</w:t>
      </w:r>
      <w:r w:rsidR="00E05326">
        <w:rPr>
          <w:bCs/>
          <w:iCs/>
          <w:lang w:val="en-GB"/>
        </w:rPr>
        <w:t xml:space="preserve"> of the chip</w:t>
      </w:r>
      <w:r w:rsidRPr="003C42A6">
        <w:rPr>
          <w:bCs/>
          <w:iCs/>
          <w:lang w:val="en-GB"/>
        </w:rPr>
        <w:t xml:space="preserve"> is tuneable </w:t>
      </w:r>
      <w:r w:rsidR="00F40CBA">
        <w:rPr>
          <w:bCs/>
          <w:iCs/>
          <w:lang w:val="en-GB"/>
        </w:rPr>
        <w:t>from</w:t>
      </w:r>
      <w:r w:rsidRPr="003C42A6">
        <w:rPr>
          <w:bCs/>
          <w:iCs/>
          <w:lang w:val="en-GB"/>
        </w:rPr>
        <w:t xml:space="preserve"> 50 ns </w:t>
      </w:r>
      <w:r w:rsidR="00F40CBA">
        <w:rPr>
          <w:bCs/>
          <w:iCs/>
          <w:lang w:val="en-GB"/>
        </w:rPr>
        <w:t>to</w:t>
      </w:r>
      <w:r w:rsidRPr="003C42A6">
        <w:rPr>
          <w:bCs/>
          <w:iCs/>
          <w:lang w:val="en-GB"/>
        </w:rPr>
        <w:t xml:space="preserve"> </w:t>
      </w:r>
      <w:r w:rsidR="008145BF">
        <w:rPr>
          <w:bCs/>
          <w:iCs/>
          <w:lang w:val="en-GB"/>
        </w:rPr>
        <w:t>2</w:t>
      </w:r>
      <w:r w:rsidRPr="003C42A6">
        <w:rPr>
          <w:bCs/>
          <w:iCs/>
          <w:lang w:val="en-GB"/>
        </w:rPr>
        <w:t>00 ns</w:t>
      </w:r>
      <w:r w:rsidR="003F12F7">
        <w:rPr>
          <w:bCs/>
          <w:iCs/>
          <w:lang w:val="en-GB"/>
        </w:rPr>
        <w:t xml:space="preserve"> to suit different signals</w:t>
      </w:r>
      <w:r w:rsidR="00DB2439">
        <w:rPr>
          <w:bCs/>
          <w:iCs/>
          <w:lang w:val="en-GB"/>
        </w:rPr>
        <w:t>,</w:t>
      </w:r>
      <w:r w:rsidRPr="003C42A6">
        <w:rPr>
          <w:bCs/>
          <w:iCs/>
          <w:lang w:val="en-GB"/>
        </w:rPr>
        <w:t xml:space="preserve"> and the power consumption is</w:t>
      </w:r>
      <w:r w:rsidR="00033924">
        <w:rPr>
          <w:bCs/>
          <w:iCs/>
          <w:lang w:val="en-GB"/>
        </w:rPr>
        <w:t xml:space="preserve"> </w:t>
      </w:r>
      <w:r w:rsidR="008145BF">
        <w:rPr>
          <w:bCs/>
          <w:iCs/>
          <w:lang w:val="en-GB"/>
        </w:rPr>
        <w:t>only</w:t>
      </w:r>
      <w:r w:rsidRPr="003C42A6">
        <w:rPr>
          <w:bCs/>
          <w:iCs/>
          <w:lang w:val="en-GB"/>
        </w:rPr>
        <w:t xml:space="preserve"> </w:t>
      </w:r>
      <w:r w:rsidR="00DB2439">
        <w:rPr>
          <w:bCs/>
          <w:iCs/>
          <w:lang w:val="en-GB"/>
        </w:rPr>
        <w:t xml:space="preserve">about </w:t>
      </w:r>
      <w:r w:rsidRPr="003C42A6">
        <w:rPr>
          <w:bCs/>
          <w:iCs/>
          <w:lang w:val="en-GB"/>
        </w:rPr>
        <w:t>6 mW per channel.</w:t>
      </w:r>
      <w:r w:rsidR="009957DB">
        <w:rPr>
          <w:bCs/>
          <w:iCs/>
          <w:lang w:val="en-GB"/>
        </w:rPr>
        <w:t xml:space="preserve"> In addition, the SKIROC2 can be configured to be</w:t>
      </w:r>
      <w:r w:rsidR="008A659F">
        <w:rPr>
          <w:bCs/>
          <w:iCs/>
          <w:lang w:val="en-GB"/>
        </w:rPr>
        <w:t xml:space="preserve"> either self-triggered or e</w:t>
      </w:r>
      <w:r w:rsidR="00DB2439">
        <w:rPr>
          <w:bCs/>
          <w:iCs/>
          <w:lang w:val="en-GB"/>
        </w:rPr>
        <w:t>xternal</w:t>
      </w:r>
      <w:r w:rsidR="008A659F">
        <w:rPr>
          <w:bCs/>
          <w:iCs/>
          <w:lang w:val="en-GB"/>
        </w:rPr>
        <w:t>-triggered</w:t>
      </w:r>
      <w:r w:rsidR="006E5D82">
        <w:rPr>
          <w:bCs/>
          <w:iCs/>
          <w:lang w:val="en-GB"/>
        </w:rPr>
        <w:t>, and this satisfies different experiment conditions</w:t>
      </w:r>
      <w:r w:rsidR="008A659F">
        <w:rPr>
          <w:bCs/>
          <w:iCs/>
          <w:lang w:val="en-GB"/>
        </w:rPr>
        <w:t>.</w:t>
      </w:r>
      <w:r w:rsidRPr="003C42A6">
        <w:rPr>
          <w:bCs/>
          <w:iCs/>
          <w:lang w:val="en-GB"/>
        </w:rPr>
        <w:t xml:space="preserve"> </w:t>
      </w:r>
      <w:r w:rsidR="005110D6">
        <w:rPr>
          <w:bCs/>
          <w:iCs/>
          <w:lang w:val="en-GB"/>
        </w:rPr>
        <w:t xml:space="preserve">With </w:t>
      </w:r>
      <w:r w:rsidR="00EF5006">
        <w:rPr>
          <w:bCs/>
          <w:iCs/>
          <w:lang w:val="en-GB"/>
        </w:rPr>
        <w:t>t</w:t>
      </w:r>
      <w:r>
        <w:rPr>
          <w:bCs/>
          <w:iCs/>
          <w:lang w:val="en-GB"/>
        </w:rPr>
        <w:t xml:space="preserve">hese features </w:t>
      </w:r>
      <w:r w:rsidR="005110D6">
        <w:rPr>
          <w:bCs/>
          <w:iCs/>
          <w:lang w:val="en-GB"/>
        </w:rPr>
        <w:t xml:space="preserve">that </w:t>
      </w:r>
      <w:r>
        <w:rPr>
          <w:bCs/>
          <w:iCs/>
          <w:lang w:val="en-GB"/>
        </w:rPr>
        <w:t xml:space="preserve">meet the </w:t>
      </w:r>
      <w:r w:rsidR="00B62C0B">
        <w:rPr>
          <w:bCs/>
          <w:iCs/>
          <w:lang w:val="en-GB"/>
        </w:rPr>
        <w:t xml:space="preserve">readout </w:t>
      </w:r>
      <w:r>
        <w:rPr>
          <w:bCs/>
          <w:iCs/>
          <w:lang w:val="en-GB"/>
        </w:rPr>
        <w:t>re</w:t>
      </w:r>
      <w:r w:rsidR="00EF5006">
        <w:rPr>
          <w:bCs/>
          <w:iCs/>
          <w:lang w:val="en-GB"/>
        </w:rPr>
        <w:t xml:space="preserve">quirements of </w:t>
      </w:r>
      <w:r w:rsidR="009F5FBD">
        <w:rPr>
          <w:rFonts w:eastAsiaTheme="minorEastAsia" w:cs="Times New Roman"/>
        </w:rPr>
        <w:t>Si-PIN</w:t>
      </w:r>
      <w:r w:rsidR="00EF5006">
        <w:rPr>
          <w:bCs/>
          <w:iCs/>
          <w:lang w:val="en-GB"/>
        </w:rPr>
        <w:t xml:space="preserve"> diode</w:t>
      </w:r>
      <w:r w:rsidR="005110D6">
        <w:rPr>
          <w:bCs/>
          <w:iCs/>
          <w:lang w:val="en-GB"/>
        </w:rPr>
        <w:t xml:space="preserve"> arrays in </w:t>
      </w:r>
      <w:r w:rsidR="00B761F9">
        <w:rPr>
          <w:bCs/>
          <w:iCs/>
          <w:lang w:val="en-GB"/>
        </w:rPr>
        <w:t>many kinds of</w:t>
      </w:r>
      <w:r w:rsidR="00AB3EDC">
        <w:rPr>
          <w:bCs/>
          <w:iCs/>
          <w:lang w:val="en-GB"/>
        </w:rPr>
        <w:t xml:space="preserve"> </w:t>
      </w:r>
      <w:r w:rsidR="005110D6">
        <w:rPr>
          <w:bCs/>
          <w:iCs/>
          <w:lang w:val="en-GB"/>
        </w:rPr>
        <w:t>experiments</w:t>
      </w:r>
      <w:r w:rsidR="00EF5006">
        <w:rPr>
          <w:bCs/>
          <w:iCs/>
          <w:lang w:val="en-GB"/>
        </w:rPr>
        <w:t xml:space="preserve">, </w:t>
      </w:r>
      <w:r w:rsidRPr="003C42A6">
        <w:rPr>
          <w:bCs/>
          <w:iCs/>
          <w:lang w:val="en-GB"/>
        </w:rPr>
        <w:t>the SKIROC2</w:t>
      </w:r>
      <w:r w:rsidR="00EF5006">
        <w:rPr>
          <w:bCs/>
          <w:iCs/>
          <w:lang w:val="en-GB"/>
        </w:rPr>
        <w:t xml:space="preserve"> </w:t>
      </w:r>
      <w:r w:rsidRPr="003C42A6">
        <w:rPr>
          <w:bCs/>
          <w:iCs/>
          <w:lang w:val="en-GB"/>
        </w:rPr>
        <w:t>is chos</w:t>
      </w:r>
      <w:r>
        <w:rPr>
          <w:bCs/>
          <w:iCs/>
          <w:lang w:val="en-GB"/>
        </w:rPr>
        <w:t xml:space="preserve">en as </w:t>
      </w:r>
      <w:r w:rsidR="00D9696C">
        <w:rPr>
          <w:bCs/>
          <w:iCs/>
          <w:lang w:val="en-GB"/>
        </w:rPr>
        <w:t xml:space="preserve">the </w:t>
      </w:r>
      <w:r w:rsidR="00590C87">
        <w:rPr>
          <w:bCs/>
          <w:iCs/>
          <w:lang w:val="en-GB"/>
        </w:rPr>
        <w:t xml:space="preserve">front-end </w:t>
      </w:r>
      <w:r>
        <w:rPr>
          <w:bCs/>
          <w:iCs/>
          <w:lang w:val="en-GB"/>
        </w:rPr>
        <w:t xml:space="preserve">readout chip of the </w:t>
      </w:r>
      <w:r w:rsidR="00C54387">
        <w:rPr>
          <w:bCs/>
          <w:iCs/>
          <w:lang w:val="en-GB"/>
        </w:rPr>
        <w:t>system</w:t>
      </w:r>
      <w:r>
        <w:rPr>
          <w:bCs/>
          <w:iCs/>
          <w:lang w:val="en-GB"/>
        </w:rPr>
        <w:t>.</w:t>
      </w:r>
    </w:p>
    <w:p w14:paraId="0F694366" w14:textId="77777777" w:rsidR="006D6C8A" w:rsidRDefault="006D6C8A" w:rsidP="00F82C54">
      <w:pPr>
        <w:pStyle w:val="2"/>
        <w:numPr>
          <w:ilvl w:val="1"/>
          <w:numId w:val="4"/>
        </w:numPr>
        <w:rPr>
          <w:rFonts w:eastAsiaTheme="minorEastAsia" w:cs="Times New Roman"/>
        </w:rPr>
      </w:pPr>
      <w:r>
        <w:rPr>
          <w:rFonts w:eastAsiaTheme="minorEastAsia" w:cs="Times New Roman" w:hint="eastAsia"/>
        </w:rPr>
        <w:t>Front-end Board</w:t>
      </w:r>
    </w:p>
    <w:p w14:paraId="544B648A" w14:textId="589D1B11" w:rsidR="00AD0C6B" w:rsidRDefault="002C6448" w:rsidP="005F1FC6">
      <w:pPr>
        <w:ind w:firstLine="420"/>
        <w:rPr>
          <w:rFonts w:eastAsiaTheme="minorEastAsia"/>
        </w:rPr>
      </w:pPr>
      <w:r>
        <w:rPr>
          <w:rFonts w:eastAsiaTheme="minorEastAsia"/>
        </w:rPr>
        <w:t>The FEB</w:t>
      </w:r>
      <w:r w:rsidR="00083CB0">
        <w:rPr>
          <w:rFonts w:eastAsiaTheme="minorEastAsia"/>
        </w:rPr>
        <w:t xml:space="preserve">, which </w:t>
      </w:r>
      <w:r w:rsidR="00083CB0">
        <w:rPr>
          <w:rFonts w:eastAsiaTheme="minorEastAsia" w:hint="eastAsia"/>
        </w:rPr>
        <w:t xml:space="preserve">accommodates one SKIROC2 chip and 64 </w:t>
      </w:r>
      <w:r w:rsidR="00CA1208">
        <w:rPr>
          <w:rFonts w:eastAsiaTheme="minorEastAsia"/>
        </w:rPr>
        <w:t>S</w:t>
      </w:r>
      <w:r w:rsidR="00CA1208">
        <w:rPr>
          <w:rFonts w:eastAsiaTheme="minorEastAsia" w:hint="eastAsia"/>
        </w:rPr>
        <w:t>i</w:t>
      </w:r>
      <w:r w:rsidR="00CA1208">
        <w:rPr>
          <w:rFonts w:eastAsiaTheme="minorEastAsia"/>
        </w:rPr>
        <w:t>-PIN compoments</w:t>
      </w:r>
      <w:r w:rsidR="00083CB0">
        <w:rPr>
          <w:rFonts w:eastAsiaTheme="minorEastAsia"/>
        </w:rPr>
        <w:t>,</w:t>
      </w:r>
      <w:r>
        <w:rPr>
          <w:rFonts w:eastAsiaTheme="minorEastAsia"/>
        </w:rPr>
        <w:t xml:space="preserve"> is divided into two parts: </w:t>
      </w:r>
      <w:r w:rsidR="00951F4A">
        <w:rPr>
          <w:rFonts w:eastAsiaTheme="minorEastAsia"/>
        </w:rPr>
        <w:t xml:space="preserve">the </w:t>
      </w:r>
      <w:r>
        <w:rPr>
          <w:rFonts w:eastAsiaTheme="minorEastAsia"/>
        </w:rPr>
        <w:t>Detector-Part and</w:t>
      </w:r>
      <w:r w:rsidR="00951F4A">
        <w:rPr>
          <w:rFonts w:eastAsiaTheme="minorEastAsia"/>
        </w:rPr>
        <w:t xml:space="preserve"> the</w:t>
      </w:r>
      <w:r>
        <w:rPr>
          <w:rFonts w:eastAsiaTheme="minorEastAsia"/>
        </w:rPr>
        <w:t xml:space="preserve"> ASIC-Part, so that </w:t>
      </w:r>
      <w:r w:rsidR="00DE168E">
        <w:rPr>
          <w:rFonts w:eastAsiaTheme="minorEastAsia"/>
        </w:rPr>
        <w:t xml:space="preserve">it is convenient to test different kinds of </w:t>
      </w:r>
      <w:r w:rsidR="009F5FBD">
        <w:rPr>
          <w:rFonts w:eastAsiaTheme="minorEastAsia" w:cs="Times New Roman"/>
        </w:rPr>
        <w:t>Si-PIN</w:t>
      </w:r>
      <w:r w:rsidR="00DE168E">
        <w:rPr>
          <w:rFonts w:eastAsiaTheme="minorEastAsia"/>
        </w:rPr>
        <w:t xml:space="preserve"> diodes without redesign</w:t>
      </w:r>
      <w:r w:rsidR="003B4CA2">
        <w:rPr>
          <w:rFonts w:eastAsiaTheme="minorEastAsia"/>
        </w:rPr>
        <w:t>ing</w:t>
      </w:r>
      <w:r w:rsidR="00DE168E">
        <w:rPr>
          <w:rFonts w:eastAsiaTheme="minorEastAsia"/>
        </w:rPr>
        <w:t xml:space="preserve"> the ASIC-Part.</w:t>
      </w:r>
      <w:r w:rsidR="005F1FC6">
        <w:rPr>
          <w:rFonts w:eastAsiaTheme="minorEastAsia"/>
        </w:rPr>
        <w:t xml:space="preserve"> The ASIC</w:t>
      </w:r>
      <w:r w:rsidR="004D4BF7">
        <w:rPr>
          <w:rFonts w:eastAsiaTheme="minorEastAsia"/>
        </w:rPr>
        <w:t>-</w:t>
      </w:r>
      <w:r w:rsidR="005F1FC6">
        <w:rPr>
          <w:rFonts w:eastAsiaTheme="minorEastAsia"/>
        </w:rPr>
        <w:t>part is</w:t>
      </w:r>
      <w:r w:rsidR="002008B0">
        <w:rPr>
          <w:rFonts w:eastAsiaTheme="minorEastAsia"/>
        </w:rPr>
        <w:t xml:space="preserve"> mainly</w:t>
      </w:r>
      <w:r w:rsidR="005F1FC6">
        <w:rPr>
          <w:rFonts w:eastAsiaTheme="minorEastAsia"/>
        </w:rPr>
        <w:t xml:space="preserve"> designed</w:t>
      </w:r>
      <w:r w:rsidR="00856087">
        <w:rPr>
          <w:rFonts w:eastAsiaTheme="minorEastAsia"/>
        </w:rPr>
        <w:t xml:space="preserve"> to make the</w:t>
      </w:r>
      <w:r w:rsidR="004D4BF7">
        <w:rPr>
          <w:rFonts w:eastAsiaTheme="minorEastAsia"/>
        </w:rPr>
        <w:t xml:space="preserve"> </w:t>
      </w:r>
      <w:bookmarkStart w:id="3" w:name="_Hlk509876788"/>
      <w:r w:rsidR="005F1FC6">
        <w:rPr>
          <w:rFonts w:eastAsiaTheme="minorEastAsia"/>
        </w:rPr>
        <w:t>SKIROC2</w:t>
      </w:r>
      <w:r w:rsidR="00856087">
        <w:rPr>
          <w:rFonts w:eastAsiaTheme="minorEastAsia"/>
        </w:rPr>
        <w:t xml:space="preserve"> </w:t>
      </w:r>
      <w:bookmarkEnd w:id="3"/>
      <w:r w:rsidR="00856087">
        <w:rPr>
          <w:rFonts w:eastAsiaTheme="minorEastAsia"/>
        </w:rPr>
        <w:t>functions well</w:t>
      </w:r>
      <w:r w:rsidR="005F1FC6">
        <w:rPr>
          <w:rFonts w:eastAsiaTheme="minorEastAsia"/>
        </w:rPr>
        <w:t xml:space="preserve">. </w:t>
      </w:r>
      <w:r w:rsidR="006E737B">
        <w:rPr>
          <w:rFonts w:eastAsiaTheme="minorEastAsia"/>
        </w:rPr>
        <w:t xml:space="preserve">PCB connectors (ERNI-154744) are used </w:t>
      </w:r>
      <w:r w:rsidR="00AD0C6B">
        <w:rPr>
          <w:rFonts w:eastAsiaTheme="minorEastAsia"/>
        </w:rPr>
        <w:t xml:space="preserve">both </w:t>
      </w:r>
      <w:r w:rsidR="006E737B">
        <w:rPr>
          <w:rFonts w:eastAsiaTheme="minorEastAsia"/>
        </w:rPr>
        <w:t xml:space="preserve">for </w:t>
      </w:r>
      <w:r w:rsidR="00AD0C6B">
        <w:rPr>
          <w:rFonts w:eastAsiaTheme="minorEastAsia"/>
        </w:rPr>
        <w:t xml:space="preserve">gathering detectors’ outputs from Detector-Part to SKIROC2 ASIC, and for connecting the </w:t>
      </w:r>
      <w:r w:rsidR="00AD0C6B">
        <w:rPr>
          <w:rFonts w:eastAsiaTheme="minorEastAsia" w:hint="eastAsia"/>
        </w:rPr>
        <w:t>ASIC</w:t>
      </w:r>
      <w:r w:rsidR="00AD0C6B">
        <w:rPr>
          <w:rFonts w:eastAsiaTheme="minorEastAsia"/>
        </w:rPr>
        <w:t xml:space="preserve"> with </w:t>
      </w:r>
      <w:r w:rsidR="00AD0C6B">
        <w:rPr>
          <w:rFonts w:eastAsiaTheme="minorEastAsia" w:hint="eastAsia"/>
        </w:rPr>
        <w:t>DIF.</w:t>
      </w:r>
      <w:r w:rsidR="00AD0C6B">
        <w:rPr>
          <w:rFonts w:eastAsiaTheme="minorEastAsia"/>
        </w:rPr>
        <w:t xml:space="preserve"> </w:t>
      </w:r>
    </w:p>
    <w:p w14:paraId="648C6FD5" w14:textId="1763E0CA" w:rsidR="002C6448" w:rsidRPr="002C6448" w:rsidRDefault="0046269E" w:rsidP="005F1FC6">
      <w:pPr>
        <w:ind w:firstLine="420"/>
        <w:rPr>
          <w:rFonts w:eastAsiaTheme="minorEastAsia"/>
        </w:rPr>
      </w:pPr>
      <w:r>
        <w:rPr>
          <w:rFonts w:eastAsiaTheme="minorEastAsia"/>
        </w:rPr>
        <w:t>In addition,</w:t>
      </w:r>
      <w:r w:rsidR="005F1FC6">
        <w:rPr>
          <w:rFonts w:eastAsiaTheme="minorEastAsia"/>
        </w:rPr>
        <w:t xml:space="preserve"> </w:t>
      </w:r>
      <w:r>
        <w:rPr>
          <w:rFonts w:eastAsiaTheme="minorEastAsia"/>
        </w:rPr>
        <w:t>t</w:t>
      </w:r>
      <w:r w:rsidR="005F1FC6">
        <w:rPr>
          <w:rFonts w:eastAsiaTheme="minorEastAsia"/>
        </w:rPr>
        <w:t xml:space="preserve">here are two kinds of control </w:t>
      </w:r>
      <w:r w:rsidR="00E7230C">
        <w:rPr>
          <w:rFonts w:eastAsiaTheme="minorEastAsia"/>
        </w:rPr>
        <w:t>signals</w:t>
      </w:r>
      <w:r w:rsidR="00692CAC">
        <w:rPr>
          <w:rFonts w:eastAsiaTheme="minorEastAsia"/>
        </w:rPr>
        <w:t xml:space="preserve"> named by their speed</w:t>
      </w:r>
      <w:r w:rsidR="00920815">
        <w:rPr>
          <w:rFonts w:eastAsiaTheme="minorEastAsia"/>
        </w:rPr>
        <w:t>:</w:t>
      </w:r>
      <w:r w:rsidR="005F1FC6">
        <w:rPr>
          <w:rFonts w:eastAsiaTheme="minorEastAsia"/>
        </w:rPr>
        <w:t xml:space="preserve"> fast control and slow con</w:t>
      </w:r>
      <w:r w:rsidR="00400623">
        <w:rPr>
          <w:rFonts w:eastAsiaTheme="minorEastAsia"/>
        </w:rPr>
        <w:t>trol. The fast control</w:t>
      </w:r>
      <w:r w:rsidR="005F1FC6">
        <w:rPr>
          <w:rFonts w:eastAsiaTheme="minorEastAsia"/>
        </w:rPr>
        <w:t>, which</w:t>
      </w:r>
      <w:r w:rsidR="00251381">
        <w:rPr>
          <w:rFonts w:eastAsiaTheme="minorEastAsia"/>
        </w:rPr>
        <w:t xml:space="preserve"> </w:t>
      </w:r>
      <w:r w:rsidR="00B13B8F">
        <w:rPr>
          <w:rFonts w:eastAsiaTheme="minorEastAsia"/>
        </w:rPr>
        <w:t>include</w:t>
      </w:r>
      <w:r w:rsidR="00251381">
        <w:rPr>
          <w:rFonts w:eastAsiaTheme="minorEastAsia"/>
        </w:rPr>
        <w:t xml:space="preserve"> SKIROC2’s clock, trigger and reset </w:t>
      </w:r>
      <w:r w:rsidR="00111B10">
        <w:rPr>
          <w:rFonts w:eastAsiaTheme="minorEastAsia"/>
        </w:rPr>
        <w:t xml:space="preserve">and </w:t>
      </w:r>
      <w:r w:rsidR="00251381">
        <w:rPr>
          <w:rFonts w:eastAsiaTheme="minorEastAsia"/>
        </w:rPr>
        <w:t>SCA</w:t>
      </w:r>
      <w:r w:rsidR="00111B10">
        <w:rPr>
          <w:rFonts w:eastAsiaTheme="minorEastAsia"/>
        </w:rPr>
        <w:t xml:space="preserve"> validation</w:t>
      </w:r>
      <w:r w:rsidR="00AC6FE0" w:rsidRPr="00AC6FE0">
        <w:rPr>
          <w:rFonts w:eastAsiaTheme="minorEastAsia"/>
        </w:rPr>
        <w:t xml:space="preserve"> </w:t>
      </w:r>
      <w:r w:rsidR="00AC6FE0">
        <w:rPr>
          <w:rFonts w:eastAsiaTheme="minorEastAsia"/>
        </w:rPr>
        <w:t>signals</w:t>
      </w:r>
      <w:r w:rsidR="005F1FC6">
        <w:rPr>
          <w:rFonts w:eastAsiaTheme="minorEastAsia"/>
        </w:rPr>
        <w:t xml:space="preserve">, </w:t>
      </w:r>
      <w:r w:rsidR="00E94CA0">
        <w:rPr>
          <w:rFonts w:eastAsiaTheme="minorEastAsia"/>
        </w:rPr>
        <w:t>are sent</w:t>
      </w:r>
      <w:r w:rsidR="00472391">
        <w:rPr>
          <w:rFonts w:eastAsiaTheme="minorEastAsia"/>
        </w:rPr>
        <w:t xml:space="preserve"> </w:t>
      </w:r>
      <w:r w:rsidR="005F1FC6">
        <w:rPr>
          <w:rFonts w:eastAsiaTheme="minorEastAsia"/>
        </w:rPr>
        <w:t>to the control center of SKIR</w:t>
      </w:r>
      <w:r w:rsidR="00A97297">
        <w:rPr>
          <w:rFonts w:eastAsiaTheme="minorEastAsia"/>
        </w:rPr>
        <w:t>O</w:t>
      </w:r>
      <w:r w:rsidR="005F1FC6">
        <w:rPr>
          <w:rFonts w:eastAsiaTheme="minorEastAsia"/>
        </w:rPr>
        <w:t>C2</w:t>
      </w:r>
      <w:r w:rsidR="00472391">
        <w:rPr>
          <w:rFonts w:eastAsiaTheme="minorEastAsia"/>
        </w:rPr>
        <w:t xml:space="preserve"> directly</w:t>
      </w:r>
      <w:r w:rsidR="00F71B0E">
        <w:rPr>
          <w:rFonts w:eastAsiaTheme="minorEastAsia"/>
        </w:rPr>
        <w:t xml:space="preserve"> through Low Voltage Differential Signal pairs (LVDS)</w:t>
      </w:r>
      <w:r w:rsidR="005F1FC6">
        <w:rPr>
          <w:rFonts w:eastAsiaTheme="minorEastAsia"/>
        </w:rPr>
        <w:t xml:space="preserve">. </w:t>
      </w:r>
      <w:r w:rsidR="00AC6FE0">
        <w:rPr>
          <w:rFonts w:eastAsiaTheme="minorEastAsia"/>
        </w:rPr>
        <w:t xml:space="preserve">While </w:t>
      </w:r>
      <w:r w:rsidR="002E102B">
        <w:rPr>
          <w:rFonts w:eastAsiaTheme="minorEastAsia"/>
        </w:rPr>
        <w:t>the slow control</w:t>
      </w:r>
      <w:r w:rsidR="00AC0E06">
        <w:rPr>
          <w:rFonts w:eastAsiaTheme="minorEastAsia"/>
        </w:rPr>
        <w:t>, on the other hand,</w:t>
      </w:r>
      <w:r w:rsidR="002E102B">
        <w:rPr>
          <w:rFonts w:eastAsiaTheme="minorEastAsia"/>
        </w:rPr>
        <w:t xml:space="preserve"> </w:t>
      </w:r>
      <w:r w:rsidR="00AC6FE0">
        <w:rPr>
          <w:rFonts w:eastAsiaTheme="minorEastAsia"/>
        </w:rPr>
        <w:t xml:space="preserve">is </w:t>
      </w:r>
      <w:r w:rsidR="002E102B">
        <w:rPr>
          <w:rFonts w:eastAsiaTheme="minorEastAsia"/>
        </w:rPr>
        <w:t>in a daisy chain cascade and configures th</w:t>
      </w:r>
      <w:r w:rsidR="00AC0E06">
        <w:rPr>
          <w:rFonts w:eastAsiaTheme="minorEastAsia"/>
        </w:rPr>
        <w:t xml:space="preserve">e 616-bit registers on the chip, which </w:t>
      </w:r>
      <w:r w:rsidR="002E102B">
        <w:rPr>
          <w:rFonts w:eastAsiaTheme="minorEastAsia"/>
        </w:rPr>
        <w:lastRenderedPageBreak/>
        <w:t>sto</w:t>
      </w:r>
      <w:r w:rsidR="00AC0E06">
        <w:rPr>
          <w:rFonts w:eastAsiaTheme="minorEastAsia"/>
        </w:rPr>
        <w:t>re some</w:t>
      </w:r>
      <w:r w:rsidR="002E102B">
        <w:rPr>
          <w:rFonts w:eastAsiaTheme="minorEastAsia"/>
        </w:rPr>
        <w:t xml:space="preserve"> configurations such as the feedback capacitance of </w:t>
      </w:r>
      <w:r w:rsidR="003B4CA2">
        <w:rPr>
          <w:rFonts w:eastAsiaTheme="minorEastAsia"/>
        </w:rPr>
        <w:t xml:space="preserve">the CSA and the trigger mode. The </w:t>
      </w:r>
      <w:r w:rsidR="00F71B0E">
        <w:rPr>
          <w:rFonts w:eastAsiaTheme="minorEastAsia"/>
        </w:rPr>
        <w:t xml:space="preserve">digitalized </w:t>
      </w:r>
      <w:r w:rsidR="003B4CA2">
        <w:rPr>
          <w:rFonts w:eastAsiaTheme="minorEastAsia"/>
        </w:rPr>
        <w:t xml:space="preserve">output data </w:t>
      </w:r>
      <w:r w:rsidR="00EB6106">
        <w:rPr>
          <w:rFonts w:eastAsiaTheme="minorEastAsia"/>
        </w:rPr>
        <w:t>of the</w:t>
      </w:r>
      <w:r w:rsidR="003B4CA2">
        <w:rPr>
          <w:rFonts w:eastAsiaTheme="minorEastAsia"/>
        </w:rPr>
        <w:t xml:space="preserve"> SKIROC2 </w:t>
      </w:r>
      <w:r w:rsidR="00EB23B9">
        <w:rPr>
          <w:rFonts w:eastAsiaTheme="minorEastAsia"/>
        </w:rPr>
        <w:t>are</w:t>
      </w:r>
      <w:r w:rsidR="00F71B0E">
        <w:rPr>
          <w:rFonts w:eastAsiaTheme="minorEastAsia"/>
        </w:rPr>
        <w:t xml:space="preserve"> sent to the DIF</w:t>
      </w:r>
      <w:r w:rsidR="003B4CA2">
        <w:rPr>
          <w:rFonts w:eastAsiaTheme="minorEastAsia"/>
        </w:rPr>
        <w:t xml:space="preserve"> through</w:t>
      </w:r>
      <w:r w:rsidR="007C2047">
        <w:rPr>
          <w:rFonts w:eastAsiaTheme="minorEastAsia"/>
        </w:rPr>
        <w:t xml:space="preserve"> the</w:t>
      </w:r>
      <w:r w:rsidR="003B4CA2">
        <w:rPr>
          <w:rFonts w:eastAsiaTheme="minorEastAsia"/>
        </w:rPr>
        <w:t xml:space="preserve"> Open Collector (OC) gate. Considering the OC gate and </w:t>
      </w:r>
      <w:r w:rsidR="008031CF">
        <w:rPr>
          <w:rFonts w:eastAsiaTheme="minorEastAsia"/>
        </w:rPr>
        <w:t xml:space="preserve">the </w:t>
      </w:r>
      <w:r w:rsidR="003B4CA2">
        <w:rPr>
          <w:rFonts w:eastAsiaTheme="minorEastAsia"/>
        </w:rPr>
        <w:t>daisy chain cascade, it is very convenient to expand the FEB for more ASICs without changing the definition of the connector to DIF.</w:t>
      </w:r>
    </w:p>
    <w:p w14:paraId="7AAB3B48" w14:textId="77777777" w:rsidR="002C6448" w:rsidRDefault="00565D9A" w:rsidP="00F33E9F">
      <w:pPr>
        <w:keepNext/>
        <w:jc w:val="center"/>
      </w:pPr>
      <w:r>
        <w:object w:dxaOrig="7621" w:dyaOrig="4186" w14:anchorId="589A1596">
          <v:shape id="_x0000_i1026" type="#_x0000_t75" style="width:381.5pt;height:209pt" o:ole="">
            <v:imagedata r:id="rId11" o:title=""/>
          </v:shape>
          <o:OLEObject Type="Embed" ProgID="Visio.Drawing.15" ShapeID="_x0000_i1026" DrawAspect="Content" ObjectID="_1583686223" r:id="rId12"/>
        </w:object>
      </w:r>
    </w:p>
    <w:p w14:paraId="160E317E" w14:textId="77777777" w:rsidR="002C6448" w:rsidRDefault="002C6448" w:rsidP="00F33E9F">
      <w:pPr>
        <w:pStyle w:val="a8"/>
        <w:jc w:val="center"/>
      </w:pPr>
      <w:r>
        <w:t xml:space="preserve">Fig. </w:t>
      </w:r>
      <w:r w:rsidR="00974454">
        <w:fldChar w:fldCharType="begin"/>
      </w:r>
      <w:r w:rsidR="00974454">
        <w:instrText xml:space="preserve"> SEQ Fig. \* ARABIC </w:instrText>
      </w:r>
      <w:r w:rsidR="00974454">
        <w:fldChar w:fldCharType="separate"/>
      </w:r>
      <w:r w:rsidR="00244D73">
        <w:rPr>
          <w:noProof/>
        </w:rPr>
        <w:t>3</w:t>
      </w:r>
      <w:r w:rsidR="00974454">
        <w:rPr>
          <w:noProof/>
        </w:rPr>
        <w:fldChar w:fldCharType="end"/>
      </w:r>
      <w:r>
        <w:t xml:space="preserve"> Block diagram of Front-end Board</w:t>
      </w:r>
      <w:r w:rsidR="00025F68">
        <w:t>, which</w:t>
      </w:r>
      <w:r>
        <w:t xml:space="preserve"> </w:t>
      </w:r>
      <w:r w:rsidR="00025F68">
        <w:t>c</w:t>
      </w:r>
      <w:r>
        <w:t>onsists of Detector part and ASIC part.</w:t>
      </w:r>
    </w:p>
    <w:p w14:paraId="398D7DD3" w14:textId="5F419C1E" w:rsidR="001E68B5" w:rsidRPr="001E68B5" w:rsidRDefault="001E68B5" w:rsidP="001E68B5">
      <w:pPr>
        <w:rPr>
          <w:rFonts w:eastAsiaTheme="minorEastAsia"/>
        </w:rPr>
      </w:pPr>
      <w:r>
        <w:rPr>
          <w:rFonts w:eastAsiaTheme="minorEastAsia"/>
        </w:rPr>
        <w:tab/>
        <w:t xml:space="preserve">The Detector-Part carries a </w:t>
      </w:r>
      <w:r w:rsidR="009F5FBD">
        <w:rPr>
          <w:rFonts w:eastAsiaTheme="minorEastAsia" w:cs="Times New Roman"/>
        </w:rPr>
        <w:t>Si-PIN</w:t>
      </w:r>
      <w:r>
        <w:rPr>
          <w:rFonts w:eastAsiaTheme="minorEastAsia"/>
        </w:rPr>
        <w:t xml:space="preserve"> diodes arr</w:t>
      </w:r>
      <w:r w:rsidR="00973E9A">
        <w:rPr>
          <w:rFonts w:eastAsiaTheme="minorEastAsia"/>
        </w:rPr>
        <w:t>a</w:t>
      </w:r>
      <w:r>
        <w:rPr>
          <w:rFonts w:eastAsiaTheme="minorEastAsia"/>
        </w:rPr>
        <w:t>y</w:t>
      </w:r>
      <w:r w:rsidR="001D2B62">
        <w:rPr>
          <w:rFonts w:eastAsiaTheme="minorEastAsia"/>
        </w:rPr>
        <w:t xml:space="preserve"> </w:t>
      </w:r>
      <w:r w:rsidR="00A16618">
        <w:rPr>
          <w:rFonts w:eastAsiaTheme="minorEastAsia"/>
        </w:rPr>
        <w:t>and</w:t>
      </w:r>
      <w:r w:rsidR="001D2B62">
        <w:rPr>
          <w:rFonts w:eastAsiaTheme="minorEastAsia"/>
        </w:rPr>
        <w:t xml:space="preserve"> supplies</w:t>
      </w:r>
      <w:r w:rsidR="00410602">
        <w:rPr>
          <w:rFonts w:eastAsiaTheme="minorEastAsia"/>
        </w:rPr>
        <w:t xml:space="preserve"> them</w:t>
      </w:r>
      <w:r>
        <w:rPr>
          <w:rFonts w:eastAsiaTheme="minorEastAsia"/>
        </w:rPr>
        <w:t xml:space="preserve">. </w:t>
      </w:r>
      <w:r w:rsidR="000D31CD">
        <w:rPr>
          <w:rFonts w:eastAsiaTheme="minorEastAsia"/>
        </w:rPr>
        <w:t>At present</w:t>
      </w:r>
      <w:r w:rsidR="0003608B">
        <w:rPr>
          <w:rFonts w:eastAsiaTheme="minorEastAsia"/>
        </w:rPr>
        <w:t xml:space="preserve">, a </w:t>
      </w:r>
      <w:r w:rsidR="00EF14F9">
        <w:rPr>
          <w:rFonts w:eastAsiaTheme="minorEastAsia"/>
        </w:rPr>
        <w:t xml:space="preserve">type </w:t>
      </w:r>
      <w:r w:rsidR="0003608B">
        <w:rPr>
          <w:rFonts w:eastAsiaTheme="minorEastAsia"/>
        </w:rPr>
        <w:t xml:space="preserve">of </w:t>
      </w:r>
      <w:r w:rsidR="009F5FBD">
        <w:rPr>
          <w:rFonts w:eastAsiaTheme="minorEastAsia" w:cs="Times New Roman"/>
        </w:rPr>
        <w:t>Si-PIN</w:t>
      </w:r>
      <w:r w:rsidR="0003608B">
        <w:rPr>
          <w:rFonts w:eastAsiaTheme="minorEastAsia"/>
        </w:rPr>
        <w:t xml:space="preserve"> diode named S5980 from HAMAMATSU </w:t>
      </w:r>
      <w:r w:rsidR="00571C34">
        <w:rPr>
          <w:rFonts w:eastAsiaTheme="minorEastAsia"/>
        </w:rPr>
        <w:t>is</w:t>
      </w:r>
      <w:r w:rsidR="0003608B">
        <w:rPr>
          <w:rFonts w:eastAsiaTheme="minorEastAsia"/>
        </w:rPr>
        <w:t xml:space="preserve"> </w:t>
      </w:r>
      <w:r w:rsidR="00EF14F9">
        <w:rPr>
          <w:rFonts w:eastAsiaTheme="minorEastAsia"/>
        </w:rPr>
        <w:t xml:space="preserve">adopted </w:t>
      </w:r>
      <w:r w:rsidR="0003608B">
        <w:rPr>
          <w:rFonts w:eastAsiaTheme="minorEastAsia"/>
        </w:rPr>
        <w:t xml:space="preserve">to </w:t>
      </w:r>
      <w:r w:rsidR="00EF14F9">
        <w:rPr>
          <w:rFonts w:eastAsiaTheme="minorEastAsia"/>
        </w:rPr>
        <w:t xml:space="preserve">verify </w:t>
      </w:r>
      <w:r w:rsidR="0003608B">
        <w:rPr>
          <w:rFonts w:eastAsiaTheme="minorEastAsia"/>
        </w:rPr>
        <w:t xml:space="preserve">the performance of the </w:t>
      </w:r>
      <w:r w:rsidR="00C54387">
        <w:rPr>
          <w:rFonts w:eastAsiaTheme="minorEastAsia"/>
        </w:rPr>
        <w:t>system</w:t>
      </w:r>
      <w:r w:rsidR="00291F6D" w:rsidRPr="00291F6D">
        <w:rPr>
          <w:rFonts w:eastAsiaTheme="minorEastAsia"/>
          <w:vertAlign w:val="superscript"/>
        </w:rPr>
        <w:fldChar w:fldCharType="begin"/>
      </w:r>
      <w:r w:rsidR="00291F6D" w:rsidRPr="00291F6D">
        <w:rPr>
          <w:rFonts w:eastAsiaTheme="minorEastAsia"/>
          <w:vertAlign w:val="superscript"/>
        </w:rPr>
        <w:instrText xml:space="preserve"> REF _Ref509841647 \r \h </w:instrText>
      </w:r>
      <w:r w:rsidR="00291F6D">
        <w:rPr>
          <w:rFonts w:eastAsiaTheme="minorEastAsia"/>
          <w:vertAlign w:val="superscript"/>
        </w:rPr>
        <w:instrText xml:space="preserve"> \* MERGEFORMAT </w:instrText>
      </w:r>
      <w:r w:rsidR="00291F6D" w:rsidRPr="00291F6D">
        <w:rPr>
          <w:rFonts w:eastAsiaTheme="minorEastAsia"/>
          <w:vertAlign w:val="superscript"/>
        </w:rPr>
      </w:r>
      <w:r w:rsidR="00291F6D" w:rsidRPr="00291F6D">
        <w:rPr>
          <w:rFonts w:eastAsiaTheme="minorEastAsia"/>
          <w:vertAlign w:val="superscript"/>
        </w:rPr>
        <w:fldChar w:fldCharType="separate"/>
      </w:r>
      <w:r w:rsidR="00244D73">
        <w:rPr>
          <w:rFonts w:eastAsiaTheme="minorEastAsia"/>
          <w:vertAlign w:val="superscript"/>
        </w:rPr>
        <w:t>7</w:t>
      </w:r>
      <w:r w:rsidR="00291F6D" w:rsidRPr="00291F6D">
        <w:rPr>
          <w:rFonts w:eastAsiaTheme="minorEastAsia"/>
          <w:vertAlign w:val="superscript"/>
        </w:rPr>
        <w:fldChar w:fldCharType="end"/>
      </w:r>
      <w:r w:rsidR="0003608B">
        <w:rPr>
          <w:rFonts w:eastAsiaTheme="minorEastAsia"/>
        </w:rPr>
        <w:t>.</w:t>
      </w:r>
      <w:r w:rsidR="00501426">
        <w:rPr>
          <w:rFonts w:eastAsiaTheme="minorEastAsia"/>
        </w:rPr>
        <w:t xml:space="preserve"> The active area of the diode is </w:t>
      </w:r>
      <w:r w:rsidR="00501426" w:rsidRPr="003C42A6">
        <w:rPr>
          <w:bCs/>
          <w:iCs/>
          <w:lang w:val="en-GB"/>
        </w:rPr>
        <w:t>5 × 5 mm</w:t>
      </w:r>
      <w:r w:rsidR="00501426" w:rsidRPr="003C42A6">
        <w:rPr>
          <w:bCs/>
          <w:iCs/>
          <w:vertAlign w:val="superscript"/>
          <w:lang w:val="en-GB"/>
        </w:rPr>
        <w:t>2</w:t>
      </w:r>
      <w:r w:rsidR="00EA16C6">
        <w:rPr>
          <w:rFonts w:eastAsiaTheme="minorEastAsia" w:hint="eastAsia"/>
        </w:rPr>
        <w:t>,</w:t>
      </w:r>
      <w:r w:rsidR="00EA16C6">
        <w:rPr>
          <w:rFonts w:eastAsiaTheme="minorEastAsia"/>
        </w:rPr>
        <w:t xml:space="preserve"> </w:t>
      </w:r>
      <w:r w:rsidR="00501426">
        <w:rPr>
          <w:rFonts w:eastAsiaTheme="minorEastAsia"/>
        </w:rPr>
        <w:t xml:space="preserve">the thickness of depletion layer is </w:t>
      </w:r>
      <w:commentRangeStart w:id="4"/>
      <w:r w:rsidR="00501426">
        <w:rPr>
          <w:rFonts w:eastAsiaTheme="minorEastAsia"/>
        </w:rPr>
        <w:t>80</w:t>
      </w:r>
      <w:commentRangeEnd w:id="4"/>
      <w:r w:rsidR="00565D9A">
        <w:rPr>
          <w:rStyle w:val="af2"/>
        </w:rPr>
        <w:commentReference w:id="4"/>
      </w:r>
      <w:r w:rsidR="00501426" w:rsidRPr="003C42A6">
        <w:rPr>
          <w:bCs/>
          <w:iCs/>
          <w:lang w:val="en-GB"/>
        </w:rPr>
        <w:t>µm</w:t>
      </w:r>
      <w:r w:rsidR="00EA16C6">
        <w:rPr>
          <w:bCs/>
          <w:iCs/>
          <w:lang w:val="en-GB"/>
        </w:rPr>
        <w:t>, and</w:t>
      </w:r>
      <w:r w:rsidR="00501426">
        <w:rPr>
          <w:bCs/>
          <w:iCs/>
          <w:lang w:val="en-GB"/>
        </w:rPr>
        <w:t xml:space="preserve"> the dark current is only 100 pA </w:t>
      </w:r>
      <w:r w:rsidR="00DD043F">
        <w:rPr>
          <w:bCs/>
          <w:iCs/>
          <w:lang w:val="en-GB"/>
        </w:rPr>
        <w:t xml:space="preserve">while </w:t>
      </w:r>
      <w:r w:rsidR="00501426">
        <w:rPr>
          <w:bCs/>
          <w:iCs/>
          <w:lang w:val="en-GB"/>
        </w:rPr>
        <w:t>the</w:t>
      </w:r>
      <w:commentRangeStart w:id="5"/>
      <w:r w:rsidR="00501426">
        <w:rPr>
          <w:bCs/>
          <w:iCs/>
          <w:lang w:val="en-GB"/>
        </w:rPr>
        <w:t xml:space="preserve"> thermal capacitance</w:t>
      </w:r>
      <w:commentRangeEnd w:id="5"/>
      <w:r w:rsidR="00DD7CAB">
        <w:rPr>
          <w:rStyle w:val="af2"/>
        </w:rPr>
        <w:commentReference w:id="5"/>
      </w:r>
      <w:r w:rsidR="00501426">
        <w:rPr>
          <w:bCs/>
          <w:iCs/>
          <w:lang w:val="en-GB"/>
        </w:rPr>
        <w:t xml:space="preserve"> </w:t>
      </w:r>
      <w:r w:rsidR="00F731E9">
        <w:rPr>
          <w:bCs/>
          <w:iCs/>
          <w:lang w:val="en-GB"/>
        </w:rPr>
        <w:t>is</w:t>
      </w:r>
      <w:r w:rsidR="00501426">
        <w:rPr>
          <w:bCs/>
          <w:iCs/>
          <w:lang w:val="en-GB"/>
        </w:rPr>
        <w:t xml:space="preserve"> as small as 10 pF.</w:t>
      </w:r>
      <w:r w:rsidR="00611BBF">
        <w:rPr>
          <w:bCs/>
          <w:iCs/>
          <w:lang w:val="en-GB"/>
        </w:rPr>
        <w:t xml:space="preserve"> </w:t>
      </w:r>
      <w:r w:rsidR="008C3C13">
        <w:rPr>
          <w:bCs/>
          <w:iCs/>
          <w:lang w:val="en-GB"/>
        </w:rPr>
        <w:t xml:space="preserve">Since the output noise of </w:t>
      </w:r>
      <w:r w:rsidR="0064373C">
        <w:rPr>
          <w:bCs/>
          <w:iCs/>
          <w:lang w:val="en-GB"/>
        </w:rPr>
        <w:t xml:space="preserve">the </w:t>
      </w:r>
      <w:r w:rsidR="008C3C13">
        <w:rPr>
          <w:bCs/>
          <w:iCs/>
          <w:lang w:val="en-GB"/>
        </w:rPr>
        <w:t xml:space="preserve">diode is sensitive to the </w:t>
      </w:r>
      <w:commentRangeStart w:id="6"/>
      <w:r w:rsidR="008C3C13">
        <w:rPr>
          <w:bCs/>
          <w:iCs/>
          <w:lang w:val="en-GB"/>
        </w:rPr>
        <w:t>High Voltage (HV)</w:t>
      </w:r>
      <w:commentRangeEnd w:id="6"/>
      <w:r w:rsidR="00C75BE8">
        <w:rPr>
          <w:rStyle w:val="af2"/>
        </w:rPr>
        <w:commentReference w:id="6"/>
      </w:r>
      <w:r w:rsidR="008C3C13">
        <w:rPr>
          <w:bCs/>
          <w:iCs/>
          <w:lang w:val="en-GB"/>
        </w:rPr>
        <w:t xml:space="preserve"> ripple, the cathode </w:t>
      </w:r>
      <w:r w:rsidR="00E10577">
        <w:rPr>
          <w:bCs/>
          <w:iCs/>
          <w:lang w:val="en-GB"/>
        </w:rPr>
        <w:t>of</w:t>
      </w:r>
      <w:r w:rsidR="008C3C13">
        <w:rPr>
          <w:bCs/>
          <w:iCs/>
          <w:lang w:val="en-GB"/>
        </w:rPr>
        <w:t xml:space="preserve"> the diode is connected to a HV of 13 V, supported by a well-designed Low-DropOut regulator </w:t>
      </w:r>
      <w:commentRangeStart w:id="7"/>
      <w:r w:rsidR="008C3C13">
        <w:rPr>
          <w:bCs/>
          <w:iCs/>
          <w:lang w:val="en-GB"/>
        </w:rPr>
        <w:t xml:space="preserve">(LDO, TPS7A4700 from Texax Instruments company) </w:t>
      </w:r>
      <w:commentRangeEnd w:id="7"/>
      <w:r w:rsidR="00567D5E">
        <w:rPr>
          <w:rStyle w:val="af2"/>
        </w:rPr>
        <w:commentReference w:id="7"/>
      </w:r>
      <w:r w:rsidR="008C3C13">
        <w:rPr>
          <w:bCs/>
          <w:iCs/>
          <w:lang w:val="en-GB"/>
        </w:rPr>
        <w:t xml:space="preserve">with </w:t>
      </w:r>
      <w:r w:rsidR="005C5051">
        <w:rPr>
          <w:bCs/>
          <w:iCs/>
          <w:lang w:val="en-GB"/>
        </w:rPr>
        <w:t>high</w:t>
      </w:r>
      <w:r w:rsidR="008C3C13">
        <w:rPr>
          <w:bCs/>
          <w:iCs/>
          <w:lang w:val="en-GB"/>
        </w:rPr>
        <w:t xml:space="preserve"> power supply ripple rejection</w:t>
      </w:r>
      <w:r w:rsidR="0018566B">
        <w:rPr>
          <w:bCs/>
          <w:iCs/>
          <w:lang w:val="en-GB"/>
        </w:rPr>
        <w:t xml:space="preserve"> rate</w:t>
      </w:r>
      <w:r w:rsidR="008C3C13">
        <w:rPr>
          <w:bCs/>
          <w:iCs/>
          <w:lang w:val="en-GB"/>
        </w:rPr>
        <w:t>. The anode of the diode is directly connected to SKIROC2’s input</w:t>
      </w:r>
      <w:r w:rsidR="001050E0">
        <w:rPr>
          <w:bCs/>
          <w:iCs/>
          <w:lang w:val="en-GB"/>
        </w:rPr>
        <w:t>, which</w:t>
      </w:r>
      <w:r w:rsidR="008C3C13">
        <w:rPr>
          <w:bCs/>
          <w:iCs/>
          <w:lang w:val="en-GB"/>
        </w:rPr>
        <w:t xml:space="preserve"> supplies a reference voltage about 1 V to ensure the correct working status of the </w:t>
      </w:r>
      <w:r w:rsidR="009F5FBD">
        <w:rPr>
          <w:rFonts w:eastAsiaTheme="minorEastAsia" w:cs="Times New Roman"/>
        </w:rPr>
        <w:t>Si-PIN</w:t>
      </w:r>
      <w:r w:rsidR="00EB6530">
        <w:rPr>
          <w:bCs/>
          <w:iCs/>
          <w:lang w:val="en-GB"/>
        </w:rPr>
        <w:t xml:space="preserve"> diode</w:t>
      </w:r>
      <w:r w:rsidR="008C3C13">
        <w:rPr>
          <w:bCs/>
          <w:iCs/>
          <w:lang w:val="en-GB"/>
        </w:rPr>
        <w:t>.</w:t>
      </w:r>
    </w:p>
    <w:p w14:paraId="0420D355" w14:textId="77777777" w:rsidR="00F82C54" w:rsidRDefault="00F82C54" w:rsidP="00F82C54">
      <w:pPr>
        <w:pStyle w:val="2"/>
        <w:numPr>
          <w:ilvl w:val="1"/>
          <w:numId w:val="4"/>
        </w:numPr>
        <w:rPr>
          <w:rFonts w:eastAsiaTheme="minorEastAsia" w:cs="Times New Roman"/>
        </w:rPr>
      </w:pPr>
      <w:r w:rsidRPr="00F82C54">
        <w:rPr>
          <w:rFonts w:eastAsiaTheme="minorEastAsia" w:cs="Times New Roman" w:hint="eastAsia"/>
        </w:rPr>
        <w:t>Data Interface</w:t>
      </w:r>
    </w:p>
    <w:p w14:paraId="7A5828E2" w14:textId="77777777" w:rsidR="00C37F62" w:rsidRDefault="00223B3A" w:rsidP="00C37F62">
      <w:pPr>
        <w:ind w:firstLine="420"/>
        <w:rPr>
          <w:bCs/>
          <w:iCs/>
          <w:lang w:val="en-GB"/>
        </w:rPr>
      </w:pPr>
      <w:r>
        <w:rPr>
          <w:rFonts w:eastAsiaTheme="minorEastAsia" w:hint="eastAsia"/>
        </w:rPr>
        <w:t xml:space="preserve">The </w:t>
      </w:r>
      <w:r w:rsidR="00920815">
        <w:rPr>
          <w:rFonts w:eastAsiaTheme="minorEastAsia" w:hint="eastAsia"/>
        </w:rPr>
        <w:t>DIF consists of four main parts:</w:t>
      </w:r>
      <w:r>
        <w:rPr>
          <w:rFonts w:eastAsiaTheme="minorEastAsia" w:hint="eastAsia"/>
        </w:rPr>
        <w:t xml:space="preserve"> </w:t>
      </w:r>
      <w:r w:rsidR="006820B6">
        <w:rPr>
          <w:rFonts w:eastAsiaTheme="minorEastAsia"/>
        </w:rPr>
        <w:t xml:space="preserve">the </w:t>
      </w:r>
      <w:r>
        <w:rPr>
          <w:rFonts w:eastAsiaTheme="minorEastAsia" w:hint="eastAsia"/>
        </w:rPr>
        <w:t>FPGA</w:t>
      </w:r>
      <w:r w:rsidR="006820B6">
        <w:rPr>
          <w:rFonts w:eastAsiaTheme="minorEastAsia"/>
        </w:rPr>
        <w:t xml:space="preserve"> part</w:t>
      </w:r>
      <w:r>
        <w:rPr>
          <w:rFonts w:eastAsiaTheme="minorEastAsia" w:hint="eastAsia"/>
        </w:rPr>
        <w:t>,</w:t>
      </w:r>
      <w:r w:rsidR="006820B6">
        <w:rPr>
          <w:rFonts w:eastAsiaTheme="minorEastAsia"/>
        </w:rPr>
        <w:t xml:space="preserve"> the</w:t>
      </w:r>
      <w:r>
        <w:rPr>
          <w:rFonts w:eastAsiaTheme="minorEastAsia" w:hint="eastAsia"/>
        </w:rPr>
        <w:t xml:space="preserve"> connector</w:t>
      </w:r>
      <w:r w:rsidR="006820B6">
        <w:rPr>
          <w:rFonts w:eastAsiaTheme="minorEastAsia"/>
        </w:rPr>
        <w:t xml:space="preserve"> part</w:t>
      </w:r>
      <w:r>
        <w:rPr>
          <w:rFonts w:eastAsiaTheme="minorEastAsia" w:hint="eastAsia"/>
        </w:rPr>
        <w:t xml:space="preserve">, </w:t>
      </w:r>
      <w:r w:rsidR="006820B6">
        <w:rPr>
          <w:rFonts w:eastAsiaTheme="minorEastAsia"/>
        </w:rPr>
        <w:t xml:space="preserve">the </w:t>
      </w:r>
      <w:r>
        <w:rPr>
          <w:rFonts w:eastAsiaTheme="minorEastAsia" w:hint="eastAsia"/>
        </w:rPr>
        <w:t>power supply</w:t>
      </w:r>
      <w:r w:rsidR="006820B6">
        <w:rPr>
          <w:rFonts w:eastAsiaTheme="minorEastAsia"/>
        </w:rPr>
        <w:t xml:space="preserve"> part</w:t>
      </w:r>
      <w:r>
        <w:rPr>
          <w:rFonts w:eastAsiaTheme="minorEastAsia" w:hint="eastAsia"/>
        </w:rPr>
        <w:t xml:space="preserve"> and</w:t>
      </w:r>
      <w:r w:rsidR="006820B6">
        <w:rPr>
          <w:rFonts w:eastAsiaTheme="minorEastAsia"/>
        </w:rPr>
        <w:t xml:space="preserve"> the</w:t>
      </w:r>
      <w:r>
        <w:rPr>
          <w:rFonts w:eastAsiaTheme="minorEastAsia" w:hint="eastAsia"/>
        </w:rPr>
        <w:t xml:space="preserve"> interface</w:t>
      </w:r>
      <w:r w:rsidR="006820B6">
        <w:rPr>
          <w:rFonts w:eastAsiaTheme="minorEastAsia"/>
        </w:rPr>
        <w:t xml:space="preserve"> part</w:t>
      </w:r>
      <w:r>
        <w:rPr>
          <w:rFonts w:eastAsiaTheme="minorEastAsia" w:hint="eastAsia"/>
        </w:rPr>
        <w:t>.</w:t>
      </w:r>
      <w:r w:rsidR="00C37F62">
        <w:rPr>
          <w:rFonts w:eastAsiaTheme="minorEastAsia"/>
        </w:rPr>
        <w:t xml:space="preserve"> The FPGA part is mainly composed of </w:t>
      </w:r>
      <w:r w:rsidR="00C37F62" w:rsidRPr="003C42A6">
        <w:rPr>
          <w:bCs/>
          <w:iCs/>
          <w:lang w:val="en-GB"/>
        </w:rPr>
        <w:t xml:space="preserve">an FPGA (ARTIX7, Xilinx) </w:t>
      </w:r>
      <w:commentRangeStart w:id="8"/>
      <w:r w:rsidR="00C37F62" w:rsidRPr="003C42A6">
        <w:rPr>
          <w:bCs/>
          <w:iCs/>
          <w:lang w:val="en-GB"/>
        </w:rPr>
        <w:t>and a PROM</w:t>
      </w:r>
      <w:r w:rsidR="00C37F62">
        <w:rPr>
          <w:bCs/>
          <w:iCs/>
          <w:lang w:val="en-GB"/>
        </w:rPr>
        <w:t xml:space="preserve"> (</w:t>
      </w:r>
      <w:r w:rsidR="00C37F62" w:rsidRPr="003C42A6">
        <w:rPr>
          <w:bCs/>
          <w:iCs/>
          <w:lang w:val="en-GB"/>
        </w:rPr>
        <w:t>N25Q128)</w:t>
      </w:r>
      <w:commentRangeEnd w:id="8"/>
      <w:r w:rsidR="00790FC1">
        <w:rPr>
          <w:rStyle w:val="af2"/>
        </w:rPr>
        <w:commentReference w:id="8"/>
      </w:r>
      <w:r w:rsidR="00C37F62" w:rsidRPr="003C42A6">
        <w:rPr>
          <w:bCs/>
          <w:iCs/>
          <w:lang w:val="en-GB"/>
        </w:rPr>
        <w:t>. The function of</w:t>
      </w:r>
      <w:r w:rsidR="00C37F62">
        <w:rPr>
          <w:bCs/>
          <w:iCs/>
          <w:lang w:val="en-GB"/>
        </w:rPr>
        <w:t xml:space="preserve"> the</w:t>
      </w:r>
      <w:r w:rsidR="00C37F62" w:rsidRPr="003C42A6">
        <w:rPr>
          <w:bCs/>
          <w:iCs/>
          <w:lang w:val="en-GB"/>
        </w:rPr>
        <w:t xml:space="preserve"> FPGA is to implement the required logic to control </w:t>
      </w:r>
      <w:r w:rsidR="00C37F62">
        <w:rPr>
          <w:bCs/>
          <w:iCs/>
          <w:lang w:val="en-GB"/>
        </w:rPr>
        <w:t xml:space="preserve">the </w:t>
      </w:r>
      <w:r w:rsidR="00C37F62" w:rsidRPr="003C42A6">
        <w:rPr>
          <w:bCs/>
          <w:iCs/>
          <w:lang w:val="en-GB"/>
        </w:rPr>
        <w:t>FEB and to communicate with</w:t>
      </w:r>
      <w:r w:rsidR="00C37F62">
        <w:rPr>
          <w:bCs/>
          <w:iCs/>
          <w:lang w:val="en-GB"/>
        </w:rPr>
        <w:t xml:space="preserve"> the</w:t>
      </w:r>
      <w:r w:rsidR="00C37F62" w:rsidRPr="003C42A6">
        <w:rPr>
          <w:bCs/>
          <w:iCs/>
          <w:lang w:val="en-GB"/>
        </w:rPr>
        <w:t xml:space="preserve"> PC.</w:t>
      </w:r>
      <w:commentRangeStart w:id="9"/>
      <w:r w:rsidR="00C37F62">
        <w:rPr>
          <w:bCs/>
          <w:iCs/>
          <w:lang w:val="en-GB"/>
        </w:rPr>
        <w:t xml:space="preserve"> The connector part to FEB is via two ERNI-154744 connectors, as mentioned before.</w:t>
      </w:r>
      <w:commentRangeEnd w:id="9"/>
      <w:r w:rsidR="00977EDE">
        <w:rPr>
          <w:rStyle w:val="af2"/>
        </w:rPr>
        <w:commentReference w:id="9"/>
      </w:r>
      <w:r w:rsidR="00C37F62">
        <w:rPr>
          <w:bCs/>
          <w:iCs/>
          <w:lang w:val="en-GB"/>
        </w:rPr>
        <w:t xml:space="preserve"> The supply part is implemented with a DC input (5V) from outside and several LDO regulators, generating supply for the DIF and the FEB. The interface part is in charge of communicating with PC through a mini-USB port, realized by a USB chip CY7C68013. In addition, an optical transceiver interface is remained for compatibility with other readout device.</w:t>
      </w:r>
    </w:p>
    <w:p w14:paraId="23257178" w14:textId="77777777" w:rsidR="00204C35" w:rsidRPr="00C37F62" w:rsidRDefault="00204C35" w:rsidP="00223B3A">
      <w:pPr>
        <w:ind w:firstLine="420"/>
        <w:rPr>
          <w:rFonts w:eastAsiaTheme="minorEastAsia"/>
          <w:lang w:val="en-GB"/>
        </w:rPr>
      </w:pPr>
    </w:p>
    <w:p w14:paraId="6E7EDCBC" w14:textId="77777777" w:rsidR="00223B3A" w:rsidRDefault="00223B3A" w:rsidP="00F33E9F">
      <w:pPr>
        <w:keepNext/>
        <w:ind w:firstLine="420"/>
        <w:jc w:val="center"/>
      </w:pPr>
      <w:r w:rsidRPr="003C42A6">
        <w:object w:dxaOrig="13770" w:dyaOrig="6000" w14:anchorId="2A3B0CB6">
          <v:shape id="_x0000_i1027" type="#_x0000_t75" style="width:339.6pt;height:147.75pt" o:ole="">
            <v:imagedata r:id="rId15" o:title=""/>
          </v:shape>
          <o:OLEObject Type="Embed" ProgID="Visio.Drawing.15" ShapeID="_x0000_i1027" DrawAspect="Content" ObjectID="_1583686224" r:id="rId16"/>
        </w:object>
      </w:r>
    </w:p>
    <w:p w14:paraId="13E717D4" w14:textId="77777777" w:rsidR="00223B3A" w:rsidRDefault="00223B3A" w:rsidP="00F33E9F">
      <w:pPr>
        <w:pStyle w:val="a8"/>
        <w:jc w:val="center"/>
        <w:rPr>
          <w:rFonts w:eastAsiaTheme="minorEastAsia"/>
        </w:rPr>
      </w:pPr>
      <w:bookmarkStart w:id="10" w:name="_Ref509675406"/>
      <w:r>
        <w:t xml:space="preserve">Fig. </w:t>
      </w:r>
      <w:r w:rsidR="00974454">
        <w:fldChar w:fldCharType="begin"/>
      </w:r>
      <w:r w:rsidR="00974454">
        <w:instrText xml:space="preserve"> SEQ Fig. \* ARABIC </w:instrText>
      </w:r>
      <w:r w:rsidR="00974454">
        <w:fldChar w:fldCharType="separate"/>
      </w:r>
      <w:r w:rsidR="00244D73">
        <w:rPr>
          <w:noProof/>
        </w:rPr>
        <w:t>4</w:t>
      </w:r>
      <w:r w:rsidR="00974454">
        <w:rPr>
          <w:noProof/>
        </w:rPr>
        <w:fldChar w:fldCharType="end"/>
      </w:r>
      <w:bookmarkEnd w:id="10"/>
      <w:r>
        <w:t xml:space="preserve"> Block diagram of logic implemented in the FPGA</w:t>
      </w:r>
    </w:p>
    <w:p w14:paraId="2389D97D" w14:textId="77777777" w:rsidR="00B765CA" w:rsidRDefault="003D1F96" w:rsidP="00204C35">
      <w:pPr>
        <w:rPr>
          <w:bCs/>
          <w:iCs/>
          <w:lang w:val="en-GB"/>
        </w:rPr>
      </w:pPr>
      <w:r>
        <w:rPr>
          <w:rFonts w:eastAsiaTheme="minorEastAsia"/>
        </w:rPr>
        <w:tab/>
      </w:r>
      <w:r w:rsidRPr="003C42A6">
        <w:rPr>
          <w:bCs/>
          <w:iCs/>
          <w:lang w:val="en-GB"/>
        </w:rPr>
        <w:t xml:space="preserve">The logic diagram </w:t>
      </w:r>
      <w:r w:rsidR="00C37F62">
        <w:rPr>
          <w:bCs/>
          <w:iCs/>
          <w:lang w:val="en-GB"/>
        </w:rPr>
        <w:t xml:space="preserve">of the FPGA </w:t>
      </w:r>
      <w:r w:rsidRPr="003C42A6">
        <w:rPr>
          <w:bCs/>
          <w:iCs/>
          <w:lang w:val="en-GB"/>
        </w:rPr>
        <w:t>is presented in</w:t>
      </w:r>
      <w:r>
        <w:rPr>
          <w:bCs/>
          <w:iCs/>
          <w:lang w:val="en-GB"/>
        </w:rPr>
        <w:t xml:space="preserve"> </w:t>
      </w:r>
      <w:r>
        <w:rPr>
          <w:bCs/>
          <w:iCs/>
          <w:lang w:val="en-GB"/>
        </w:rPr>
        <w:fldChar w:fldCharType="begin"/>
      </w:r>
      <w:r>
        <w:rPr>
          <w:bCs/>
          <w:iCs/>
          <w:lang w:val="en-GB"/>
        </w:rPr>
        <w:instrText xml:space="preserve"> REF _Ref509675406 \h </w:instrText>
      </w:r>
      <w:r>
        <w:rPr>
          <w:bCs/>
          <w:iCs/>
          <w:lang w:val="en-GB"/>
        </w:rPr>
      </w:r>
      <w:r>
        <w:rPr>
          <w:bCs/>
          <w:iCs/>
          <w:lang w:val="en-GB"/>
        </w:rPr>
        <w:fldChar w:fldCharType="separate"/>
      </w:r>
      <w:r w:rsidR="00244D73">
        <w:t xml:space="preserve">Fig. </w:t>
      </w:r>
      <w:r w:rsidR="00244D73">
        <w:rPr>
          <w:noProof/>
        </w:rPr>
        <w:t>4</w:t>
      </w:r>
      <w:r>
        <w:rPr>
          <w:bCs/>
          <w:iCs/>
          <w:lang w:val="en-GB"/>
        </w:rPr>
        <w:fldChar w:fldCharType="end"/>
      </w:r>
      <w:r w:rsidRPr="003C42A6">
        <w:rPr>
          <w:bCs/>
          <w:iCs/>
          <w:lang w:val="en-GB"/>
        </w:rPr>
        <w:t>.</w:t>
      </w:r>
      <w:r>
        <w:rPr>
          <w:bCs/>
          <w:iCs/>
          <w:lang w:val="en-GB"/>
        </w:rPr>
        <w:t xml:space="preserve"> The </w:t>
      </w:r>
      <w:r w:rsidRPr="003C42A6">
        <w:rPr>
          <w:bCs/>
          <w:iCs/>
          <w:lang w:val="en-GB"/>
        </w:rPr>
        <w:t xml:space="preserve">acquisition module controls the ASIC to work in normal mode and </w:t>
      </w:r>
      <w:r w:rsidR="00C37F62">
        <w:rPr>
          <w:bCs/>
          <w:iCs/>
          <w:lang w:val="en-GB"/>
        </w:rPr>
        <w:t>process the data from</w:t>
      </w:r>
      <w:r w:rsidR="00E26C86">
        <w:rPr>
          <w:bCs/>
          <w:iCs/>
          <w:lang w:val="en-GB"/>
        </w:rPr>
        <w:t xml:space="preserve"> SKIROC2, which are first stored in the FIFO, then packed and finally transferred to PC.</w:t>
      </w:r>
      <w:r w:rsidRPr="003C42A6">
        <w:rPr>
          <w:bCs/>
          <w:iCs/>
          <w:lang w:val="en-GB"/>
        </w:rPr>
        <w:t xml:space="preserve"> The trigger module is in charge of generating a trigger when</w:t>
      </w:r>
      <w:r w:rsidR="00E71232">
        <w:rPr>
          <w:bCs/>
          <w:iCs/>
          <w:lang w:val="en-GB"/>
        </w:rPr>
        <w:t xml:space="preserve"> the</w:t>
      </w:r>
      <w:r w:rsidR="004E76EA">
        <w:rPr>
          <w:bCs/>
          <w:iCs/>
          <w:lang w:val="en-GB"/>
        </w:rPr>
        <w:t xml:space="preserve"> </w:t>
      </w:r>
      <w:r w:rsidR="00F370A9">
        <w:rPr>
          <w:bCs/>
          <w:iCs/>
          <w:lang w:val="en-GB"/>
        </w:rPr>
        <w:t xml:space="preserve">external trigger is </w:t>
      </w:r>
      <w:r w:rsidR="009F18AD">
        <w:rPr>
          <w:bCs/>
          <w:iCs/>
          <w:lang w:val="en-GB"/>
        </w:rPr>
        <w:t>in need</w:t>
      </w:r>
      <w:r>
        <w:rPr>
          <w:bCs/>
          <w:iCs/>
          <w:lang w:val="en-GB"/>
        </w:rPr>
        <w:t>, while normally the chip is self-triggered</w:t>
      </w:r>
      <w:r w:rsidRPr="003C42A6">
        <w:rPr>
          <w:bCs/>
          <w:iCs/>
          <w:lang w:val="en-GB"/>
        </w:rPr>
        <w:t>. The calibration module and S-curve module are used to control the ASIC during calibration or testing, which</w:t>
      </w:r>
      <w:r>
        <w:rPr>
          <w:bCs/>
          <w:iCs/>
          <w:lang w:val="en-GB"/>
        </w:rPr>
        <w:t xml:space="preserve"> is</w:t>
      </w:r>
      <w:r w:rsidRPr="003C42A6">
        <w:rPr>
          <w:bCs/>
          <w:iCs/>
          <w:lang w:val="en-GB"/>
        </w:rPr>
        <w:t xml:space="preserve"> </w:t>
      </w:r>
      <w:r w:rsidR="004639B1">
        <w:rPr>
          <w:bCs/>
          <w:iCs/>
          <w:lang w:val="en-GB"/>
        </w:rPr>
        <w:t>el</w:t>
      </w:r>
      <w:r w:rsidR="00EB6530">
        <w:rPr>
          <w:bCs/>
          <w:iCs/>
          <w:lang w:val="en-GB"/>
        </w:rPr>
        <w:t>a</w:t>
      </w:r>
      <w:r w:rsidR="004639B1">
        <w:rPr>
          <w:bCs/>
          <w:iCs/>
          <w:lang w:val="en-GB"/>
        </w:rPr>
        <w:t>borated</w:t>
      </w:r>
      <w:r w:rsidRPr="003C42A6">
        <w:rPr>
          <w:bCs/>
          <w:iCs/>
          <w:lang w:val="en-GB"/>
        </w:rPr>
        <w:t xml:space="preserve"> below.</w:t>
      </w:r>
      <w:r w:rsidR="00F02E8A">
        <w:rPr>
          <w:bCs/>
          <w:iCs/>
          <w:lang w:val="en-GB"/>
        </w:rPr>
        <w:t xml:space="preserve"> </w:t>
      </w:r>
      <w:r w:rsidR="00663BA3">
        <w:rPr>
          <w:bCs/>
          <w:iCs/>
          <w:lang w:val="en-GB"/>
        </w:rPr>
        <w:t>The optical module and USB module a</w:t>
      </w:r>
      <w:r w:rsidR="004409D0">
        <w:rPr>
          <w:bCs/>
          <w:iCs/>
          <w:lang w:val="en-GB"/>
        </w:rPr>
        <w:t>re responsible for receiving commands and transmitting data to</w:t>
      </w:r>
      <w:commentRangeStart w:id="11"/>
      <w:r w:rsidR="004409D0">
        <w:rPr>
          <w:bCs/>
          <w:iCs/>
          <w:lang w:val="en-GB"/>
        </w:rPr>
        <w:t xml:space="preserve"> </w:t>
      </w:r>
      <w:r w:rsidR="008F7E9A">
        <w:rPr>
          <w:bCs/>
          <w:iCs/>
          <w:lang w:val="en-GB"/>
        </w:rPr>
        <w:t xml:space="preserve">the </w:t>
      </w:r>
      <w:r w:rsidR="004409D0">
        <w:rPr>
          <w:bCs/>
          <w:iCs/>
          <w:lang w:val="en-GB"/>
        </w:rPr>
        <w:t>se</w:t>
      </w:r>
      <w:r w:rsidR="008F7E9A">
        <w:rPr>
          <w:bCs/>
          <w:iCs/>
          <w:lang w:val="en-GB"/>
        </w:rPr>
        <w:t>r</w:t>
      </w:r>
      <w:r w:rsidR="004409D0">
        <w:rPr>
          <w:bCs/>
          <w:iCs/>
          <w:lang w:val="en-GB"/>
        </w:rPr>
        <w:t>ver</w:t>
      </w:r>
      <w:commentRangeEnd w:id="11"/>
      <w:r w:rsidR="002F48FF">
        <w:rPr>
          <w:rStyle w:val="af2"/>
        </w:rPr>
        <w:commentReference w:id="11"/>
      </w:r>
      <w:r w:rsidR="00663BA3">
        <w:rPr>
          <w:bCs/>
          <w:iCs/>
          <w:lang w:val="en-GB"/>
        </w:rPr>
        <w:t>.</w:t>
      </w:r>
    </w:p>
    <w:p w14:paraId="7A695019" w14:textId="77777777" w:rsidR="00897926" w:rsidRDefault="00B15002" w:rsidP="00204C35">
      <w:pPr>
        <w:rPr>
          <w:bCs/>
          <w:iCs/>
          <w:lang w:val="en-GB"/>
        </w:rPr>
      </w:pPr>
      <w:r>
        <w:rPr>
          <w:bCs/>
          <w:iCs/>
          <w:lang w:val="en-GB"/>
        </w:rPr>
        <w:tab/>
      </w:r>
    </w:p>
    <w:p w14:paraId="3532B80F" w14:textId="77777777" w:rsidR="00662CDD" w:rsidRDefault="00662CDD" w:rsidP="00F33E9F">
      <w:pPr>
        <w:keepNext/>
        <w:jc w:val="center"/>
      </w:pPr>
      <w:r>
        <w:rPr>
          <w:noProof/>
        </w:rPr>
        <w:drawing>
          <wp:inline distT="0" distB="0" distL="0" distR="0" wp14:anchorId="36636734" wp14:editId="1E7AFB80">
            <wp:extent cx="3155950" cy="200437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6907" cy="2017681"/>
                    </a:xfrm>
                    <a:prstGeom prst="rect">
                      <a:avLst/>
                    </a:prstGeom>
                  </pic:spPr>
                </pic:pic>
              </a:graphicData>
            </a:graphic>
          </wp:inline>
        </w:drawing>
      </w:r>
    </w:p>
    <w:p w14:paraId="75CBDD5B" w14:textId="77777777" w:rsidR="00662CDD" w:rsidRDefault="00662CDD" w:rsidP="00F33E9F">
      <w:pPr>
        <w:pStyle w:val="a8"/>
        <w:jc w:val="center"/>
      </w:pPr>
      <w:bookmarkStart w:id="12" w:name="_Ref509681087"/>
      <w:r>
        <w:t xml:space="preserve">Fig. </w:t>
      </w:r>
      <w:r w:rsidR="00974454">
        <w:fldChar w:fldCharType="begin"/>
      </w:r>
      <w:r w:rsidR="00974454">
        <w:instrText xml:space="preserve"> SEQ Fig. \* ARABIC </w:instrText>
      </w:r>
      <w:r w:rsidR="00974454">
        <w:fldChar w:fldCharType="separate"/>
      </w:r>
      <w:r w:rsidR="00244D73">
        <w:rPr>
          <w:noProof/>
        </w:rPr>
        <w:t>5</w:t>
      </w:r>
      <w:r w:rsidR="00974454">
        <w:rPr>
          <w:noProof/>
        </w:rPr>
        <w:fldChar w:fldCharType="end"/>
      </w:r>
      <w:bookmarkEnd w:id="12"/>
      <w:r>
        <w:t xml:space="preserve"> Global timing control of data acquisition for SKIROC2</w:t>
      </w:r>
    </w:p>
    <w:p w14:paraId="28F7D7F5" w14:textId="77777777" w:rsidR="00662CDD" w:rsidRPr="00662CDD" w:rsidRDefault="00662CDD" w:rsidP="00204C35">
      <w:pPr>
        <w:rPr>
          <w:bCs/>
          <w:iCs/>
        </w:rPr>
      </w:pPr>
    </w:p>
    <w:p w14:paraId="47249B0F" w14:textId="77777777" w:rsidR="00223B3A" w:rsidRDefault="00103163" w:rsidP="00B765CA">
      <w:pPr>
        <w:ind w:firstLine="420"/>
        <w:rPr>
          <w:bCs/>
          <w:iCs/>
          <w:lang w:val="en-GB"/>
        </w:rPr>
      </w:pPr>
      <w:r>
        <w:rPr>
          <w:bCs/>
          <w:iCs/>
          <w:lang w:val="en-GB"/>
        </w:rPr>
        <w:t>The timing</w:t>
      </w:r>
      <w:r w:rsidR="00EE5667">
        <w:rPr>
          <w:bCs/>
          <w:iCs/>
          <w:lang w:val="en-GB"/>
        </w:rPr>
        <w:t xml:space="preserve"> control</w:t>
      </w:r>
      <w:r>
        <w:rPr>
          <w:bCs/>
          <w:iCs/>
          <w:lang w:val="en-GB"/>
        </w:rPr>
        <w:t xml:space="preserve"> sequence of the main signal</w:t>
      </w:r>
      <w:r w:rsidR="00984F81">
        <w:rPr>
          <w:bCs/>
          <w:iCs/>
          <w:lang w:val="en-GB"/>
        </w:rPr>
        <w:t>s</w:t>
      </w:r>
      <w:r w:rsidR="004639B1">
        <w:rPr>
          <w:bCs/>
          <w:iCs/>
          <w:lang w:val="en-GB"/>
        </w:rPr>
        <w:t xml:space="preserve"> during the </w:t>
      </w:r>
      <w:r w:rsidR="00E37CF6">
        <w:rPr>
          <w:bCs/>
          <w:iCs/>
          <w:lang w:val="en-GB"/>
        </w:rPr>
        <w:t xml:space="preserve">normal </w:t>
      </w:r>
      <w:r w:rsidR="004639B1">
        <w:rPr>
          <w:bCs/>
          <w:iCs/>
          <w:lang w:val="en-GB"/>
        </w:rPr>
        <w:t>acquisition</w:t>
      </w:r>
      <w:r w:rsidR="00E37CF6">
        <w:rPr>
          <w:bCs/>
          <w:iCs/>
          <w:lang w:val="en-GB"/>
        </w:rPr>
        <w:t xml:space="preserve"> progress</w:t>
      </w:r>
      <w:r w:rsidR="00EB6530">
        <w:rPr>
          <w:bCs/>
          <w:iCs/>
          <w:lang w:val="en-GB"/>
        </w:rPr>
        <w:t xml:space="preserve"> is shown in </w:t>
      </w:r>
      <w:r w:rsidR="00EB6530">
        <w:rPr>
          <w:bCs/>
          <w:iCs/>
          <w:lang w:val="en-GB"/>
        </w:rPr>
        <w:fldChar w:fldCharType="begin"/>
      </w:r>
      <w:r w:rsidR="00EB6530">
        <w:rPr>
          <w:bCs/>
          <w:iCs/>
          <w:lang w:val="en-GB"/>
        </w:rPr>
        <w:instrText xml:space="preserve"> REF _Ref509681087 \h </w:instrText>
      </w:r>
      <w:r w:rsidR="00EB6530">
        <w:rPr>
          <w:bCs/>
          <w:iCs/>
          <w:lang w:val="en-GB"/>
        </w:rPr>
      </w:r>
      <w:r w:rsidR="00EB6530">
        <w:rPr>
          <w:bCs/>
          <w:iCs/>
          <w:lang w:val="en-GB"/>
        </w:rPr>
        <w:fldChar w:fldCharType="separate"/>
      </w:r>
      <w:r w:rsidR="00244D73">
        <w:t xml:space="preserve">Fig. </w:t>
      </w:r>
      <w:r w:rsidR="00244D73">
        <w:rPr>
          <w:noProof/>
        </w:rPr>
        <w:t>5</w:t>
      </w:r>
      <w:r w:rsidR="00EB6530">
        <w:rPr>
          <w:bCs/>
          <w:iCs/>
          <w:lang w:val="en-GB"/>
        </w:rPr>
        <w:fldChar w:fldCharType="end"/>
      </w:r>
      <w:r w:rsidR="00EB6530">
        <w:rPr>
          <w:bCs/>
          <w:iCs/>
          <w:lang w:val="en-GB"/>
        </w:rPr>
        <w:t>.</w:t>
      </w:r>
      <w:r w:rsidR="00984F81">
        <w:rPr>
          <w:bCs/>
          <w:iCs/>
          <w:lang w:val="en-GB"/>
        </w:rPr>
        <w:t xml:space="preserve"> This global sequencing is made around </w:t>
      </w:r>
      <w:r w:rsidR="00EC4E47">
        <w:rPr>
          <w:bCs/>
          <w:iCs/>
          <w:lang w:val="en-GB"/>
        </w:rPr>
        <w:t>three</w:t>
      </w:r>
      <w:r w:rsidR="00984F81">
        <w:rPr>
          <w:bCs/>
          <w:iCs/>
          <w:lang w:val="en-GB"/>
        </w:rPr>
        <w:t xml:space="preserve"> signals from FPGA on the DIF: StartAcquisition</w:t>
      </w:r>
      <w:r w:rsidR="00EC4E47">
        <w:rPr>
          <w:bCs/>
          <w:iCs/>
          <w:lang w:val="en-GB"/>
        </w:rPr>
        <w:t>, StartConversionb and StartReadout. In response to the three signals, the SKIROC2 answers with two signals: Chip_Sat and End_Readout. The acquisition is composed of 3 phases: Acquisition, Convertion and Readout.</w:t>
      </w:r>
      <w:r w:rsidR="00E95DD9">
        <w:rPr>
          <w:bCs/>
          <w:iCs/>
          <w:lang w:val="en-GB"/>
        </w:rPr>
        <w:t xml:space="preserve"> The acquisition phase starts when the StartAcquisition </w:t>
      </w:r>
      <w:r w:rsidR="00154490">
        <w:rPr>
          <w:bCs/>
          <w:iCs/>
          <w:lang w:val="en-GB"/>
        </w:rPr>
        <w:t>has a rising edge and ends when this signal falls.</w:t>
      </w:r>
      <w:r w:rsidR="00225665">
        <w:rPr>
          <w:bCs/>
          <w:iCs/>
          <w:lang w:val="en-GB"/>
        </w:rPr>
        <w:t xml:space="preserve"> </w:t>
      </w:r>
      <w:r w:rsidR="00154490">
        <w:rPr>
          <w:bCs/>
          <w:iCs/>
          <w:lang w:val="en-GB"/>
        </w:rPr>
        <w:t>During the acquisition phase, t</w:t>
      </w:r>
      <w:r w:rsidR="0094134B">
        <w:rPr>
          <w:bCs/>
          <w:iCs/>
          <w:lang w:val="en-GB"/>
        </w:rPr>
        <w:t>he SKIROC2 outputs a</w:t>
      </w:r>
      <w:r w:rsidR="00225665">
        <w:rPr>
          <w:bCs/>
          <w:iCs/>
          <w:lang w:val="en-GB"/>
        </w:rPr>
        <w:t xml:space="preserve"> rising edge of Chip_Sat signal, informing that the 15-depth SCA array </w:t>
      </w:r>
      <w:r w:rsidR="00221118">
        <w:rPr>
          <w:bCs/>
          <w:iCs/>
          <w:lang w:val="en-GB"/>
        </w:rPr>
        <w:t>is full. By giving a falling edge of StartConvsionb, the SKIROC2 begins to convert signals from analog to digital.</w:t>
      </w:r>
      <w:r w:rsidR="004A0166">
        <w:rPr>
          <w:bCs/>
          <w:iCs/>
          <w:lang w:val="en-GB"/>
        </w:rPr>
        <w:t xml:space="preserve"> When the conversion is finished, the Chip_Sat signal falls and a rising of StartReadout signal is sent from DIF to SKIROC2, starting the readout phase. The End_Readout rises</w:t>
      </w:r>
      <w:r w:rsidR="004A0166" w:rsidRPr="004A0166">
        <w:rPr>
          <w:bCs/>
          <w:iCs/>
          <w:lang w:val="en-GB"/>
        </w:rPr>
        <w:t xml:space="preserve"> </w:t>
      </w:r>
      <w:r w:rsidR="004A0166">
        <w:rPr>
          <w:bCs/>
          <w:iCs/>
          <w:lang w:val="en-GB"/>
        </w:rPr>
        <w:lastRenderedPageBreak/>
        <w:t>when the transmission is over. It is worth noting that the End_Readout signal is in daisy chain that the following SKIROC2’s readout phase could be started by this signal</w:t>
      </w:r>
      <w:r w:rsidR="0094134B">
        <w:rPr>
          <w:bCs/>
          <w:iCs/>
          <w:lang w:val="en-GB"/>
        </w:rPr>
        <w:t>,</w:t>
      </w:r>
      <w:r w:rsidR="004A0166">
        <w:rPr>
          <w:bCs/>
          <w:iCs/>
          <w:lang w:val="en-GB"/>
        </w:rPr>
        <w:t xml:space="preserve"> if there are more than one ASIC. </w:t>
      </w:r>
    </w:p>
    <w:p w14:paraId="625D6C1C" w14:textId="77777777" w:rsidR="00984246" w:rsidRDefault="00984246" w:rsidP="00B765CA">
      <w:pPr>
        <w:ind w:firstLine="420"/>
        <w:rPr>
          <w:rFonts w:eastAsiaTheme="minorEastAsia"/>
        </w:rPr>
      </w:pPr>
      <w:r>
        <w:rPr>
          <w:bCs/>
          <w:iCs/>
          <w:lang w:val="en-GB"/>
        </w:rPr>
        <w:t>The</w:t>
      </w:r>
      <w:r w:rsidR="006E4CD6">
        <w:rPr>
          <w:bCs/>
          <w:iCs/>
          <w:lang w:val="en-GB"/>
        </w:rPr>
        <w:t xml:space="preserve"> </w:t>
      </w:r>
      <w:r w:rsidR="00055D8D">
        <w:rPr>
          <w:bCs/>
          <w:iCs/>
          <w:lang w:val="en-GB"/>
        </w:rPr>
        <w:t xml:space="preserve">prototype electronics </w:t>
      </w:r>
      <w:r w:rsidR="00A03C83">
        <w:rPr>
          <w:bCs/>
          <w:iCs/>
          <w:lang w:val="en-GB"/>
        </w:rPr>
        <w:t>system</w:t>
      </w:r>
      <w:r w:rsidR="006E4CD6">
        <w:rPr>
          <w:bCs/>
          <w:iCs/>
          <w:lang w:val="en-GB"/>
        </w:rPr>
        <w:t xml:space="preserve"> has been implemented and the </w:t>
      </w:r>
      <w:r>
        <w:rPr>
          <w:bCs/>
          <w:iCs/>
          <w:lang w:val="en-GB"/>
        </w:rPr>
        <w:t>picture of</w:t>
      </w:r>
      <w:r w:rsidR="00336398">
        <w:rPr>
          <w:bCs/>
          <w:iCs/>
          <w:lang w:val="en-GB"/>
        </w:rPr>
        <w:t xml:space="preserve"> the</w:t>
      </w:r>
      <w:r>
        <w:rPr>
          <w:bCs/>
          <w:iCs/>
          <w:lang w:val="en-GB"/>
        </w:rPr>
        <w:t xml:space="preserve"> FEB and</w:t>
      </w:r>
      <w:r w:rsidR="00336398">
        <w:rPr>
          <w:bCs/>
          <w:iCs/>
          <w:lang w:val="en-GB"/>
        </w:rPr>
        <w:t xml:space="preserve"> the</w:t>
      </w:r>
      <w:r>
        <w:rPr>
          <w:bCs/>
          <w:iCs/>
          <w:lang w:val="en-GB"/>
        </w:rPr>
        <w:t xml:space="preserve"> DIF is shown in </w:t>
      </w:r>
      <w:r>
        <w:rPr>
          <w:bCs/>
          <w:iCs/>
          <w:lang w:val="en-GB"/>
        </w:rPr>
        <w:fldChar w:fldCharType="begin"/>
      </w:r>
      <w:r>
        <w:rPr>
          <w:bCs/>
          <w:iCs/>
          <w:lang w:val="en-GB"/>
        </w:rPr>
        <w:instrText xml:space="preserve"> REF _Ref509685597 \h </w:instrText>
      </w:r>
      <w:r>
        <w:rPr>
          <w:bCs/>
          <w:iCs/>
          <w:lang w:val="en-GB"/>
        </w:rPr>
      </w:r>
      <w:r>
        <w:rPr>
          <w:bCs/>
          <w:iCs/>
          <w:lang w:val="en-GB"/>
        </w:rPr>
        <w:fldChar w:fldCharType="separate"/>
      </w:r>
      <w:r w:rsidR="00244D73">
        <w:t xml:space="preserve">Fig. </w:t>
      </w:r>
      <w:r w:rsidR="00244D73">
        <w:rPr>
          <w:noProof/>
        </w:rPr>
        <w:t>6</w:t>
      </w:r>
      <w:r>
        <w:rPr>
          <w:bCs/>
          <w:iCs/>
          <w:lang w:val="en-GB"/>
        </w:rPr>
        <w:fldChar w:fldCharType="end"/>
      </w:r>
      <w:r>
        <w:rPr>
          <w:bCs/>
          <w:iCs/>
          <w:lang w:val="en-GB"/>
        </w:rPr>
        <w:t>.</w:t>
      </w:r>
    </w:p>
    <w:p w14:paraId="350949F6" w14:textId="27D09FFE" w:rsidR="00984246" w:rsidRDefault="007B6314" w:rsidP="009F7F6D">
      <w:pPr>
        <w:keepNext/>
        <w:jc w:val="center"/>
      </w:pPr>
      <w:r>
        <w:object w:dxaOrig="23761" w:dyaOrig="13276" w14:anchorId="6F0F2D85">
          <v:shape id="_x0000_i1028" type="#_x0000_t75" style="width:354.1pt;height:197.75pt" o:ole="">
            <v:imagedata r:id="rId18" o:title=""/>
          </v:shape>
          <o:OLEObject Type="Embed" ProgID="Visio.Drawing.15" ShapeID="_x0000_i1028" DrawAspect="Content" ObjectID="_1583686225" r:id="rId19"/>
        </w:object>
      </w:r>
    </w:p>
    <w:p w14:paraId="40672966" w14:textId="77777777" w:rsidR="00844B71" w:rsidRPr="00844B71" w:rsidRDefault="00984246" w:rsidP="009F7F6D">
      <w:pPr>
        <w:pStyle w:val="a8"/>
        <w:jc w:val="center"/>
        <w:rPr>
          <w:rFonts w:eastAsiaTheme="minorEastAsia"/>
        </w:rPr>
      </w:pPr>
      <w:bookmarkStart w:id="13" w:name="_Ref509685597"/>
      <w:r>
        <w:t xml:space="preserve">Fig. </w:t>
      </w:r>
      <w:r w:rsidR="00974454">
        <w:fldChar w:fldCharType="begin"/>
      </w:r>
      <w:r w:rsidR="00974454">
        <w:instrText xml:space="preserve"> SEQ Fig. \* ARABIC </w:instrText>
      </w:r>
      <w:r w:rsidR="00974454">
        <w:fldChar w:fldCharType="separate"/>
      </w:r>
      <w:r w:rsidR="00244D73">
        <w:rPr>
          <w:noProof/>
        </w:rPr>
        <w:t>6</w:t>
      </w:r>
      <w:r w:rsidR="00974454">
        <w:rPr>
          <w:noProof/>
        </w:rPr>
        <w:fldChar w:fldCharType="end"/>
      </w:r>
      <w:bookmarkEnd w:id="13"/>
      <w:r>
        <w:t xml:space="preserve"> The photograph of FEB and DIF</w:t>
      </w:r>
      <w:r w:rsidR="00324A55">
        <w:t>.</w:t>
      </w:r>
    </w:p>
    <w:p w14:paraId="50AC0F63" w14:textId="77777777" w:rsidR="007334C6" w:rsidRDefault="00F82C54" w:rsidP="007334C6">
      <w:pPr>
        <w:pStyle w:val="1"/>
        <w:numPr>
          <w:ilvl w:val="0"/>
          <w:numId w:val="4"/>
        </w:numPr>
        <w:rPr>
          <w:lang w:val="en-GB"/>
        </w:rPr>
      </w:pPr>
      <w:bookmarkStart w:id="14" w:name="_Toc509340726"/>
      <w:r w:rsidRPr="003C42A6">
        <w:rPr>
          <w:lang w:val="en-GB"/>
        </w:rPr>
        <w:t>Characterization</w:t>
      </w:r>
      <w:bookmarkEnd w:id="14"/>
    </w:p>
    <w:p w14:paraId="73D720EE" w14:textId="77777777" w:rsidR="00F12281" w:rsidRPr="00F12281" w:rsidRDefault="00F12281" w:rsidP="00DE0691">
      <w:pPr>
        <w:ind w:firstLine="420"/>
        <w:rPr>
          <w:rFonts w:eastAsiaTheme="minorEastAsia"/>
          <w:lang w:val="en-GB"/>
        </w:rPr>
      </w:pPr>
      <w:r>
        <w:rPr>
          <w:rFonts w:eastAsiaTheme="minorEastAsia"/>
          <w:lang w:val="en-GB"/>
        </w:rPr>
        <w:t>W</w:t>
      </w:r>
      <w:r>
        <w:rPr>
          <w:rFonts w:eastAsiaTheme="minorEastAsia" w:hint="eastAsia"/>
          <w:lang w:val="en-GB"/>
        </w:rPr>
        <w:t xml:space="preserve">e </w:t>
      </w:r>
      <w:r>
        <w:rPr>
          <w:rFonts w:eastAsiaTheme="minorEastAsia"/>
          <w:lang w:val="en-GB"/>
        </w:rPr>
        <w:t xml:space="preserve">have carried out a number of characterizations to assess the performance of the </w:t>
      </w:r>
      <w:r w:rsidR="00A03C83">
        <w:rPr>
          <w:rFonts w:eastAsiaTheme="minorEastAsia"/>
          <w:lang w:val="en-GB"/>
        </w:rPr>
        <w:t>system</w:t>
      </w:r>
      <w:r>
        <w:rPr>
          <w:rFonts w:eastAsiaTheme="minorEastAsia"/>
          <w:lang w:val="en-GB"/>
        </w:rPr>
        <w:t>. The results of basic output, baseline noise and calibration of SKIROC2, trigger efficiency, X-ray test and cosmic test are presented and discussed below.</w:t>
      </w:r>
    </w:p>
    <w:p w14:paraId="1F172DBE" w14:textId="77777777" w:rsidR="007334C6" w:rsidRDefault="00F82C54" w:rsidP="007334C6">
      <w:pPr>
        <w:pStyle w:val="2"/>
        <w:numPr>
          <w:ilvl w:val="1"/>
          <w:numId w:val="4"/>
        </w:numPr>
        <w:rPr>
          <w:rFonts w:cs="Times New Roman"/>
        </w:rPr>
      </w:pPr>
      <w:r>
        <w:rPr>
          <w:rFonts w:cs="Times New Roman"/>
        </w:rPr>
        <w:t>Basic output of SKIROC2</w:t>
      </w:r>
    </w:p>
    <w:p w14:paraId="57429F6C" w14:textId="77777777" w:rsidR="00F43578" w:rsidRDefault="00FD5E62" w:rsidP="00413578">
      <w:pPr>
        <w:keepNext/>
        <w:jc w:val="center"/>
      </w:pPr>
      <w:commentRangeStart w:id="15"/>
      <w:r w:rsidRPr="00FD5E62">
        <w:rPr>
          <w:rFonts w:eastAsiaTheme="minorEastAsia"/>
          <w:noProof/>
        </w:rPr>
        <w:drawing>
          <wp:inline distT="0" distB="0" distL="0" distR="0" wp14:anchorId="34524738" wp14:editId="53830B94">
            <wp:extent cx="4134678" cy="2659541"/>
            <wp:effectExtent l="0" t="0" r="0" b="7620"/>
            <wp:docPr id="6" name="图片 6" descr="E:\Work_File\Papers\Prototype of ECAL\Figure\wav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Work_File\Papers\Prototype of ECAL\Figure\wavefor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3814" cy="2665417"/>
                    </a:xfrm>
                    <a:prstGeom prst="rect">
                      <a:avLst/>
                    </a:prstGeom>
                    <a:noFill/>
                    <a:ln>
                      <a:noFill/>
                    </a:ln>
                  </pic:spPr>
                </pic:pic>
              </a:graphicData>
            </a:graphic>
          </wp:inline>
        </w:drawing>
      </w:r>
      <w:commentRangeEnd w:id="15"/>
      <w:r w:rsidR="007B6314">
        <w:rPr>
          <w:rStyle w:val="af2"/>
        </w:rPr>
        <w:commentReference w:id="15"/>
      </w:r>
    </w:p>
    <w:p w14:paraId="31EAE46D" w14:textId="77777777" w:rsidR="00467101" w:rsidRDefault="00F43578" w:rsidP="00413578">
      <w:pPr>
        <w:pStyle w:val="a8"/>
        <w:jc w:val="center"/>
        <w:rPr>
          <w:rFonts w:eastAsiaTheme="minorEastAsia"/>
        </w:rPr>
      </w:pPr>
      <w:bookmarkStart w:id="16" w:name="_Ref509754927"/>
      <w:r>
        <w:t xml:space="preserve">Fig. </w:t>
      </w:r>
      <w:r w:rsidR="00974454">
        <w:fldChar w:fldCharType="begin"/>
      </w:r>
      <w:r w:rsidR="00974454">
        <w:instrText xml:space="preserve"> SEQ Fig. \* ARABIC </w:instrText>
      </w:r>
      <w:r w:rsidR="00974454">
        <w:fldChar w:fldCharType="separate"/>
      </w:r>
      <w:r w:rsidR="00244D73">
        <w:rPr>
          <w:noProof/>
        </w:rPr>
        <w:t>7</w:t>
      </w:r>
      <w:r w:rsidR="00974454">
        <w:rPr>
          <w:noProof/>
        </w:rPr>
        <w:fldChar w:fldCharType="end"/>
      </w:r>
      <w:bookmarkEnd w:id="16"/>
      <w:r>
        <w:t xml:space="preserve"> </w:t>
      </w:r>
      <w:r w:rsidR="00AC207F">
        <w:t>T</w:t>
      </w:r>
      <w:r>
        <w:t>he typical outputs of the fast shaper, slo</w:t>
      </w:r>
      <w:r w:rsidR="0095093B">
        <w:t>w shaper and trigger from single</w:t>
      </w:r>
      <w:r>
        <w:t xml:space="preserve"> channel</w:t>
      </w:r>
      <w:r w:rsidR="00FD70A1">
        <w:t>.</w:t>
      </w:r>
    </w:p>
    <w:p w14:paraId="1B49FC8C" w14:textId="7693F0AB" w:rsidR="00F43578" w:rsidRPr="00DE3C95" w:rsidRDefault="00161013" w:rsidP="00DE3C95">
      <w:pPr>
        <w:pStyle w:val="a7"/>
        <w:ind w:firstLineChars="0"/>
        <w:rPr>
          <w:bCs/>
          <w:iCs/>
          <w:lang w:val="en-GB"/>
        </w:rPr>
      </w:pPr>
      <w:r w:rsidRPr="00DE3C95">
        <w:rPr>
          <w:bCs/>
          <w:iCs/>
          <w:lang w:val="en-GB"/>
        </w:rPr>
        <w:t xml:space="preserve">Although the SKIROC2 is designed to </w:t>
      </w:r>
      <w:r w:rsidR="005146E4" w:rsidRPr="00DE3C95">
        <w:rPr>
          <w:bCs/>
          <w:iCs/>
          <w:lang w:val="en-GB"/>
        </w:rPr>
        <w:t>send out</w:t>
      </w:r>
      <w:r w:rsidRPr="00DE3C95">
        <w:rPr>
          <w:bCs/>
          <w:iCs/>
          <w:lang w:val="en-GB"/>
        </w:rPr>
        <w:t xml:space="preserve"> digital</w:t>
      </w:r>
      <w:r w:rsidR="00497B09" w:rsidRPr="00DE3C95">
        <w:rPr>
          <w:bCs/>
          <w:iCs/>
          <w:lang w:val="en-GB"/>
        </w:rPr>
        <w:t>ized</w:t>
      </w:r>
      <w:r w:rsidRPr="00DE3C95">
        <w:rPr>
          <w:bCs/>
          <w:iCs/>
          <w:lang w:val="en-GB"/>
        </w:rPr>
        <w:t xml:space="preserve"> </w:t>
      </w:r>
      <w:r w:rsidR="00237462" w:rsidRPr="00DE3C95">
        <w:rPr>
          <w:bCs/>
          <w:iCs/>
          <w:lang w:val="en-GB"/>
        </w:rPr>
        <w:t>data</w:t>
      </w:r>
      <w:r w:rsidRPr="00DE3C95">
        <w:rPr>
          <w:bCs/>
          <w:iCs/>
          <w:lang w:val="en-GB"/>
        </w:rPr>
        <w:t xml:space="preserve">, an analog probe is remained to observe the outputs of analog part </w:t>
      </w:r>
      <w:r w:rsidR="00D531AF" w:rsidRPr="00DE3C95">
        <w:rPr>
          <w:bCs/>
          <w:iCs/>
          <w:lang w:val="en-GB"/>
        </w:rPr>
        <w:t xml:space="preserve">for debugging. </w:t>
      </w:r>
      <w:r w:rsidR="00DE0691" w:rsidRPr="00DE3C95">
        <w:rPr>
          <w:bCs/>
          <w:iCs/>
          <w:lang w:val="en-GB"/>
        </w:rPr>
        <w:t xml:space="preserve">The basic outputs, such as slow shaper, fast shaper and trigger, of every channel was observed to make sure that </w:t>
      </w:r>
      <w:r w:rsidR="00DE0691" w:rsidRPr="00DE3C95">
        <w:rPr>
          <w:bCs/>
          <w:iCs/>
          <w:lang w:val="en-GB"/>
        </w:rPr>
        <w:lastRenderedPageBreak/>
        <w:t xml:space="preserve">all channels </w:t>
      </w:r>
      <w:del w:id="17" w:author="fengcq" w:date="2018-03-27T01:35:00Z">
        <w:r w:rsidR="00DE0691" w:rsidRPr="00DE3C95" w:rsidDel="009C0108">
          <w:rPr>
            <w:bCs/>
            <w:iCs/>
            <w:lang w:val="en-GB"/>
          </w:rPr>
          <w:delText xml:space="preserve">were </w:delText>
        </w:r>
      </w:del>
      <w:ins w:id="18" w:author="fengcq" w:date="2018-03-27T01:35:00Z">
        <w:r w:rsidR="009C0108">
          <w:rPr>
            <w:bCs/>
            <w:iCs/>
            <w:lang w:val="en-GB"/>
          </w:rPr>
          <w:t>are</w:t>
        </w:r>
        <w:r w:rsidR="009C0108" w:rsidRPr="00DE3C95">
          <w:rPr>
            <w:bCs/>
            <w:iCs/>
            <w:lang w:val="en-GB"/>
          </w:rPr>
          <w:t xml:space="preserve"> </w:t>
        </w:r>
      </w:ins>
      <w:r w:rsidR="00DE0691" w:rsidRPr="00DE3C95">
        <w:rPr>
          <w:bCs/>
          <w:iCs/>
          <w:lang w:val="en-GB"/>
        </w:rPr>
        <w:t xml:space="preserve">in correct status. A typical waveform of the fast shaper, slow shaper and trigger from single channel is shown in </w:t>
      </w:r>
      <w:r w:rsidR="00DE0691" w:rsidRPr="00DE3C95">
        <w:rPr>
          <w:bCs/>
          <w:iCs/>
          <w:lang w:val="en-GB"/>
        </w:rPr>
        <w:fldChar w:fldCharType="begin"/>
      </w:r>
      <w:r w:rsidR="00DE0691" w:rsidRPr="00DE3C95">
        <w:rPr>
          <w:bCs/>
          <w:iCs/>
          <w:lang w:val="en-GB"/>
        </w:rPr>
        <w:instrText xml:space="preserve"> REF _Ref509754927 \h </w:instrText>
      </w:r>
      <w:r w:rsidR="00DE3C95">
        <w:rPr>
          <w:bCs/>
          <w:iCs/>
          <w:lang w:val="en-GB"/>
        </w:rPr>
        <w:instrText xml:space="preserve"> \* MERGEFORMAT </w:instrText>
      </w:r>
      <w:r w:rsidR="00DE0691" w:rsidRPr="00DE3C95">
        <w:rPr>
          <w:bCs/>
          <w:iCs/>
          <w:lang w:val="en-GB"/>
        </w:rPr>
      </w:r>
      <w:r w:rsidR="00DE0691" w:rsidRPr="00DE3C95">
        <w:rPr>
          <w:bCs/>
          <w:iCs/>
          <w:lang w:val="en-GB"/>
        </w:rPr>
        <w:fldChar w:fldCharType="separate"/>
      </w:r>
      <w:r w:rsidR="00244D73" w:rsidRPr="00244D73">
        <w:rPr>
          <w:bCs/>
          <w:iCs/>
          <w:lang w:val="en-GB"/>
        </w:rPr>
        <w:t>Fig. 7</w:t>
      </w:r>
      <w:r w:rsidR="00DE0691" w:rsidRPr="00DE3C95">
        <w:rPr>
          <w:bCs/>
          <w:iCs/>
          <w:lang w:val="en-GB"/>
        </w:rPr>
        <w:fldChar w:fldCharType="end"/>
      </w:r>
      <w:r w:rsidR="00DE0691" w:rsidRPr="00DE3C95">
        <w:rPr>
          <w:bCs/>
          <w:iCs/>
          <w:lang w:val="en-GB"/>
        </w:rPr>
        <w:t>. From the waveform, the fast shaper is about 200 ns ahead of the peaking time, so that</w:t>
      </w:r>
      <w:r w:rsidR="009C28A7" w:rsidRPr="00DE3C95">
        <w:rPr>
          <w:bCs/>
          <w:iCs/>
          <w:lang w:val="en-GB"/>
        </w:rPr>
        <w:t xml:space="preserve"> a trigger from the discriminator next to the fast shaper could be used to hold the peak of the slow shaper output.</w:t>
      </w:r>
    </w:p>
    <w:p w14:paraId="006A3D43" w14:textId="77777777" w:rsidR="007334C6" w:rsidRDefault="00F82C54" w:rsidP="001E6417">
      <w:pPr>
        <w:pStyle w:val="2"/>
        <w:numPr>
          <w:ilvl w:val="1"/>
          <w:numId w:val="4"/>
        </w:numPr>
        <w:rPr>
          <w:rFonts w:cs="Times New Roman"/>
        </w:rPr>
      </w:pPr>
      <w:bookmarkStart w:id="19" w:name="_Toc509340727"/>
      <w:r w:rsidRPr="001E6417">
        <w:rPr>
          <w:rFonts w:cs="Times New Roman" w:hint="eastAsia"/>
        </w:rPr>
        <w:t>Baseline and noise</w:t>
      </w:r>
      <w:bookmarkEnd w:id="19"/>
    </w:p>
    <w:p w14:paraId="06BCE1E0" w14:textId="77777777" w:rsidR="009C28A7" w:rsidRDefault="009C28A7" w:rsidP="00413578">
      <w:pPr>
        <w:keepNext/>
        <w:jc w:val="center"/>
      </w:pPr>
      <w:r>
        <w:rPr>
          <w:noProof/>
        </w:rPr>
        <w:drawing>
          <wp:inline distT="0" distB="0" distL="0" distR="0" wp14:anchorId="65601D9B" wp14:editId="335CB247">
            <wp:extent cx="5041127" cy="185604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3626" cy="1864325"/>
                    </a:xfrm>
                    <a:prstGeom prst="rect">
                      <a:avLst/>
                    </a:prstGeom>
                  </pic:spPr>
                </pic:pic>
              </a:graphicData>
            </a:graphic>
          </wp:inline>
        </w:drawing>
      </w:r>
    </w:p>
    <w:p w14:paraId="1731FA23" w14:textId="77777777" w:rsidR="009C28A7" w:rsidRDefault="009C28A7" w:rsidP="00413578">
      <w:pPr>
        <w:pStyle w:val="a8"/>
        <w:jc w:val="center"/>
      </w:pPr>
      <w:bookmarkStart w:id="20" w:name="_Ref509755890"/>
      <w:r>
        <w:t xml:space="preserve">Fig. </w:t>
      </w:r>
      <w:r w:rsidR="00974454">
        <w:fldChar w:fldCharType="begin"/>
      </w:r>
      <w:r w:rsidR="00974454">
        <w:instrText xml:space="preserve"> SEQ Fig. \* ARABIC </w:instrText>
      </w:r>
      <w:r w:rsidR="00974454">
        <w:fldChar w:fldCharType="separate"/>
      </w:r>
      <w:r w:rsidR="00244D73">
        <w:rPr>
          <w:noProof/>
        </w:rPr>
        <w:t>8</w:t>
      </w:r>
      <w:r w:rsidR="00974454">
        <w:rPr>
          <w:noProof/>
        </w:rPr>
        <w:fldChar w:fldCharType="end"/>
      </w:r>
      <w:bookmarkEnd w:id="20"/>
      <w:r>
        <w:t xml:space="preserve"> The baseline and nois</w:t>
      </w:r>
      <w:r w:rsidR="004561F8">
        <w:t>e distribution of all 64 channel</w:t>
      </w:r>
      <w:r>
        <w:t>s</w:t>
      </w:r>
      <w:r w:rsidR="004561F8">
        <w:t>.</w:t>
      </w:r>
    </w:p>
    <w:p w14:paraId="7355D2B0" w14:textId="17130236" w:rsidR="009C28A7" w:rsidRPr="00DE3C95" w:rsidRDefault="009C28A7" w:rsidP="00DE3C95">
      <w:pPr>
        <w:pStyle w:val="a7"/>
        <w:ind w:firstLineChars="0"/>
        <w:rPr>
          <w:bCs/>
          <w:iCs/>
          <w:lang w:val="en-GB"/>
        </w:rPr>
      </w:pPr>
      <w:r w:rsidRPr="00DE3C95">
        <w:rPr>
          <w:bCs/>
          <w:iCs/>
          <w:lang w:val="en-GB"/>
        </w:rPr>
        <w:t xml:space="preserve">In order to evaluate the noise level of the </w:t>
      </w:r>
      <w:r w:rsidR="00A03C83">
        <w:rPr>
          <w:bCs/>
          <w:iCs/>
          <w:lang w:val="en-GB"/>
        </w:rPr>
        <w:t>system</w:t>
      </w:r>
      <w:r w:rsidRPr="00DE3C95">
        <w:rPr>
          <w:bCs/>
          <w:iCs/>
          <w:lang w:val="en-GB"/>
        </w:rPr>
        <w:t xml:space="preserve">, the external trigger function of SKIROC2 was used to get the pedestal of the system without detectors. </w:t>
      </w:r>
      <w:r w:rsidR="002110BE" w:rsidRPr="00DE3C95">
        <w:rPr>
          <w:bCs/>
          <w:iCs/>
          <w:lang w:val="en-GB"/>
        </w:rPr>
        <w:t>Since the</w:t>
      </w:r>
      <w:r w:rsidR="00D4585E" w:rsidRPr="00DE3C95">
        <w:rPr>
          <w:bCs/>
          <w:iCs/>
          <w:lang w:val="en-GB"/>
        </w:rPr>
        <w:t xml:space="preserve"> SKIROC2 requires </w:t>
      </w:r>
      <w:r w:rsidR="002110BE" w:rsidRPr="00DE3C95">
        <w:rPr>
          <w:bCs/>
          <w:iCs/>
          <w:lang w:val="en-GB"/>
        </w:rPr>
        <w:t>4 ms</w:t>
      </w:r>
      <w:r w:rsidR="00D4585E" w:rsidRPr="00DE3C95">
        <w:rPr>
          <w:bCs/>
          <w:iCs/>
          <w:lang w:val="en-GB"/>
        </w:rPr>
        <w:t xml:space="preserve"> for conversion phase and readout phase</w:t>
      </w:r>
      <w:r w:rsidR="002110BE" w:rsidRPr="00DE3C95">
        <w:rPr>
          <w:bCs/>
          <w:iCs/>
          <w:lang w:val="en-GB"/>
        </w:rPr>
        <w:t xml:space="preserve">, </w:t>
      </w:r>
      <w:r w:rsidRPr="00DE3C95">
        <w:rPr>
          <w:bCs/>
          <w:iCs/>
          <w:lang w:val="en-GB"/>
        </w:rPr>
        <w:t>triggers in a fixed time interval</w:t>
      </w:r>
      <w:r w:rsidR="002309D9" w:rsidRPr="00DE3C95">
        <w:rPr>
          <w:bCs/>
          <w:iCs/>
          <w:lang w:val="en-GB"/>
        </w:rPr>
        <w:t xml:space="preserve"> of 10 ms</w:t>
      </w:r>
      <w:r w:rsidRPr="00DE3C95">
        <w:rPr>
          <w:bCs/>
          <w:iCs/>
          <w:lang w:val="en-GB"/>
        </w:rPr>
        <w:t xml:space="preserve"> </w:t>
      </w:r>
      <w:r w:rsidR="00274252" w:rsidRPr="00DE3C95">
        <w:rPr>
          <w:bCs/>
          <w:iCs/>
          <w:lang w:val="en-GB"/>
        </w:rPr>
        <w:t>were</w:t>
      </w:r>
      <w:r w:rsidR="00E32414" w:rsidRPr="00DE3C95">
        <w:rPr>
          <w:bCs/>
          <w:iCs/>
          <w:lang w:val="en-GB"/>
        </w:rPr>
        <w:t xml:space="preserve"> generated by the DIF</w:t>
      </w:r>
      <w:r w:rsidRPr="00DE3C95">
        <w:rPr>
          <w:bCs/>
          <w:iCs/>
          <w:lang w:val="en-GB"/>
        </w:rPr>
        <w:t>, controlling the acquisition of the baseline. The chip held the baselines of all 64 channels and converted them to digital when triggered.</w:t>
      </w:r>
      <w:r w:rsidR="004D3B9C" w:rsidRPr="00DE3C95">
        <w:rPr>
          <w:bCs/>
          <w:iCs/>
          <w:lang w:val="en-GB"/>
        </w:rPr>
        <w:t xml:space="preserve"> </w:t>
      </w:r>
      <w:r w:rsidR="004D3B9C" w:rsidRPr="00DE3C95">
        <w:rPr>
          <w:bCs/>
          <w:iCs/>
          <w:lang w:val="en-GB"/>
        </w:rPr>
        <w:fldChar w:fldCharType="begin"/>
      </w:r>
      <w:r w:rsidR="004D3B9C" w:rsidRPr="00DE3C95">
        <w:rPr>
          <w:bCs/>
          <w:iCs/>
          <w:lang w:val="en-GB"/>
        </w:rPr>
        <w:instrText xml:space="preserve"> REF _Ref509755890 \h </w:instrText>
      </w:r>
      <w:r w:rsidR="00DE3C95">
        <w:rPr>
          <w:bCs/>
          <w:iCs/>
          <w:lang w:val="en-GB"/>
        </w:rPr>
        <w:instrText xml:space="preserve"> \* MERGEFORMAT </w:instrText>
      </w:r>
      <w:r w:rsidR="004D3B9C" w:rsidRPr="00DE3C95">
        <w:rPr>
          <w:bCs/>
          <w:iCs/>
          <w:lang w:val="en-GB"/>
        </w:rPr>
      </w:r>
      <w:r w:rsidR="004D3B9C" w:rsidRPr="00DE3C95">
        <w:rPr>
          <w:bCs/>
          <w:iCs/>
          <w:lang w:val="en-GB"/>
        </w:rPr>
        <w:fldChar w:fldCharType="separate"/>
      </w:r>
      <w:r w:rsidR="00244D73" w:rsidRPr="00244D73">
        <w:rPr>
          <w:bCs/>
          <w:iCs/>
          <w:lang w:val="en-GB"/>
        </w:rPr>
        <w:t>Fig. 8</w:t>
      </w:r>
      <w:r w:rsidR="004D3B9C" w:rsidRPr="00DE3C95">
        <w:rPr>
          <w:bCs/>
          <w:iCs/>
          <w:lang w:val="en-GB"/>
        </w:rPr>
        <w:fldChar w:fldCharType="end"/>
      </w:r>
      <w:r w:rsidRPr="00DE3C95">
        <w:rPr>
          <w:bCs/>
          <w:iCs/>
          <w:lang w:val="en-GB"/>
        </w:rPr>
        <w:t xml:space="preserve"> shows the average of baselines and sigma of noise from all channels. </w:t>
      </w:r>
      <w:r w:rsidR="004D3B9C" w:rsidRPr="00DE3C95">
        <w:rPr>
          <w:bCs/>
          <w:iCs/>
          <w:lang w:val="en-GB"/>
        </w:rPr>
        <w:t xml:space="preserve">The results showed </w:t>
      </w:r>
      <w:r w:rsidRPr="00DE3C95">
        <w:rPr>
          <w:bCs/>
          <w:iCs/>
          <w:lang w:val="en-GB"/>
        </w:rPr>
        <w:t xml:space="preserve">that all channels exhibited </w:t>
      </w:r>
      <w:r w:rsidR="009B2944">
        <w:rPr>
          <w:bCs/>
          <w:iCs/>
          <w:lang w:val="en-GB"/>
        </w:rPr>
        <w:t>reasonable</w:t>
      </w:r>
      <w:r w:rsidR="009B2944" w:rsidRPr="00DE3C95">
        <w:rPr>
          <w:bCs/>
          <w:iCs/>
          <w:lang w:val="en-GB"/>
        </w:rPr>
        <w:t xml:space="preserve"> </w:t>
      </w:r>
      <w:r w:rsidRPr="00DE3C95">
        <w:rPr>
          <w:bCs/>
          <w:iCs/>
          <w:lang w:val="en-GB"/>
        </w:rPr>
        <w:t xml:space="preserve">baseline and noise results, </w:t>
      </w:r>
      <w:r w:rsidR="009B2944">
        <w:rPr>
          <w:bCs/>
          <w:iCs/>
          <w:lang w:val="en-GB"/>
        </w:rPr>
        <w:t>and</w:t>
      </w:r>
      <w:r w:rsidR="009B2944" w:rsidRPr="00DE3C95">
        <w:rPr>
          <w:bCs/>
          <w:iCs/>
          <w:lang w:val="en-GB"/>
        </w:rPr>
        <w:t xml:space="preserve"> </w:t>
      </w:r>
      <w:r w:rsidRPr="00DE3C95">
        <w:rPr>
          <w:bCs/>
          <w:iCs/>
          <w:lang w:val="en-GB"/>
        </w:rPr>
        <w:t>most channels demonstrated a noise level lower than 0.2 fC equivalent input charge.</w:t>
      </w:r>
      <w:r w:rsidR="00243B44" w:rsidRPr="00DE3C95">
        <w:rPr>
          <w:bCs/>
          <w:iCs/>
          <w:lang w:val="en-GB"/>
        </w:rPr>
        <w:t xml:space="preserve"> </w:t>
      </w:r>
    </w:p>
    <w:p w14:paraId="3E809473" w14:textId="77777777" w:rsidR="009C28A7" w:rsidRPr="00AC45CD" w:rsidRDefault="009C28A7" w:rsidP="009C28A7">
      <w:pPr>
        <w:rPr>
          <w:rFonts w:eastAsiaTheme="minorEastAsia"/>
        </w:rPr>
      </w:pPr>
    </w:p>
    <w:p w14:paraId="65CBCE3A" w14:textId="77777777" w:rsidR="00F82C54" w:rsidRDefault="00F82C54" w:rsidP="001E6417">
      <w:pPr>
        <w:pStyle w:val="2"/>
        <w:numPr>
          <w:ilvl w:val="1"/>
          <w:numId w:val="4"/>
        </w:numPr>
        <w:rPr>
          <w:rFonts w:cs="Times New Roman"/>
        </w:rPr>
      </w:pPr>
      <w:bookmarkStart w:id="21" w:name="_Toc509340728"/>
      <w:r w:rsidRPr="001E6417">
        <w:rPr>
          <w:rFonts w:cs="Times New Roman" w:hint="eastAsia"/>
        </w:rPr>
        <w:t>Calibration</w:t>
      </w:r>
      <w:bookmarkEnd w:id="21"/>
    </w:p>
    <w:p w14:paraId="56B367BA" w14:textId="77777777" w:rsidR="008C5A69" w:rsidRDefault="008C5A69" w:rsidP="00413578">
      <w:pPr>
        <w:keepNext/>
        <w:jc w:val="center"/>
      </w:pPr>
      <w:r>
        <w:rPr>
          <w:noProof/>
        </w:rPr>
        <w:drawing>
          <wp:inline distT="0" distB="0" distL="0" distR="0" wp14:anchorId="06302803" wp14:editId="007BA2E2">
            <wp:extent cx="4940033" cy="1760561"/>
            <wp:effectExtent l="0" t="0" r="0" b="0"/>
            <wp:docPr id="9" name="图片 9" descr="E:\Work_File\Papers\Prototype of ECAL\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E:\Work_File\Papers\Prototype of ECAL\Fig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71314" cy="1771709"/>
                    </a:xfrm>
                    <a:prstGeom prst="rect">
                      <a:avLst/>
                    </a:prstGeom>
                    <a:noFill/>
                    <a:ln>
                      <a:noFill/>
                    </a:ln>
                  </pic:spPr>
                </pic:pic>
              </a:graphicData>
            </a:graphic>
          </wp:inline>
        </w:drawing>
      </w:r>
    </w:p>
    <w:p w14:paraId="3B9F308C" w14:textId="77777777" w:rsidR="008C5A69" w:rsidRDefault="008C5A69" w:rsidP="00413578">
      <w:pPr>
        <w:pStyle w:val="a8"/>
        <w:jc w:val="center"/>
      </w:pPr>
      <w:bookmarkStart w:id="22" w:name="_Ref509756696"/>
      <w:r>
        <w:t xml:space="preserve">Fig. </w:t>
      </w:r>
      <w:r w:rsidR="00974454">
        <w:fldChar w:fldCharType="begin"/>
      </w:r>
      <w:r w:rsidR="00974454">
        <w:instrText xml:space="preserve"> SEQ Fig. \* ARABIC </w:instrText>
      </w:r>
      <w:r w:rsidR="00974454">
        <w:fldChar w:fldCharType="separate"/>
      </w:r>
      <w:r w:rsidR="00244D73">
        <w:rPr>
          <w:noProof/>
        </w:rPr>
        <w:t>9</w:t>
      </w:r>
      <w:r w:rsidR="00974454">
        <w:rPr>
          <w:noProof/>
        </w:rPr>
        <w:fldChar w:fldCharType="end"/>
      </w:r>
      <w:bookmarkEnd w:id="22"/>
      <w:r>
        <w:t xml:space="preserve"> The linear fit results of two gain modes of SKIROC2</w:t>
      </w:r>
      <w:r w:rsidR="007147A6">
        <w:t>.</w:t>
      </w:r>
    </w:p>
    <w:p w14:paraId="65164CDD" w14:textId="77777777" w:rsidR="008C5A69" w:rsidRPr="00DE3C95" w:rsidRDefault="008C5A69" w:rsidP="00DE3C95">
      <w:pPr>
        <w:pStyle w:val="a7"/>
        <w:ind w:firstLineChars="0"/>
        <w:rPr>
          <w:bCs/>
          <w:iCs/>
          <w:lang w:val="en-GB"/>
        </w:rPr>
      </w:pPr>
      <w:r w:rsidRPr="00DE3C95">
        <w:rPr>
          <w:bCs/>
          <w:iCs/>
          <w:lang w:val="en-GB"/>
        </w:rPr>
        <w:t xml:space="preserve">The calibration assessment was carried out to obtain the linearity and dynamic range of the SKIROC2 chip. By taking advantage of the SKIROC2’s 3 pF calibration capacitors on each channel, the self-calibration was conducted by the procedure </w:t>
      </w:r>
      <w:r w:rsidR="00492CCE">
        <w:rPr>
          <w:bCs/>
          <w:iCs/>
          <w:lang w:val="en-GB"/>
        </w:rPr>
        <w:t>elaborated</w:t>
      </w:r>
      <w:r w:rsidRPr="00DE3C95">
        <w:rPr>
          <w:bCs/>
          <w:iCs/>
          <w:lang w:val="en-GB"/>
        </w:rPr>
        <w:t xml:space="preserve"> below. A waveform generator with attenuator was used to generate step pulses with different amplitudes. When the step pulses were applied to the on-chip capacitor, a certain amount of charge, which covered the full range, was injected into </w:t>
      </w:r>
      <w:r w:rsidRPr="00DE3C95">
        <w:rPr>
          <w:bCs/>
          <w:iCs/>
          <w:lang w:val="en-GB"/>
        </w:rPr>
        <w:lastRenderedPageBreak/>
        <w:t>every channel of SKIROC2 from the test pulse input for performance assessment. The SKIROC2 chip has many operation modes by tuning the C</w:t>
      </w:r>
      <w:r w:rsidRPr="00413578">
        <w:rPr>
          <w:bCs/>
          <w:iCs/>
          <w:vertAlign w:val="subscript"/>
          <w:lang w:val="en-GB"/>
        </w:rPr>
        <w:t>f</w:t>
      </w:r>
      <w:r w:rsidRPr="00DE3C95">
        <w:rPr>
          <w:bCs/>
          <w:iCs/>
          <w:lang w:val="en-GB"/>
        </w:rPr>
        <w:t xml:space="preserve"> array. The measurement was carried out with the highest gain mode (C</w:t>
      </w:r>
      <w:r w:rsidRPr="00413578">
        <w:rPr>
          <w:bCs/>
          <w:iCs/>
          <w:vertAlign w:val="subscript"/>
          <w:lang w:val="en-GB"/>
        </w:rPr>
        <w:t>f</w:t>
      </w:r>
      <w:r w:rsidRPr="00DE3C95">
        <w:rPr>
          <w:bCs/>
          <w:iCs/>
          <w:lang w:val="en-GB"/>
        </w:rPr>
        <w:t xml:space="preserve"> = 400 fF) and lowest gain mode (C</w:t>
      </w:r>
      <w:r w:rsidRPr="00413578">
        <w:rPr>
          <w:bCs/>
          <w:iCs/>
          <w:vertAlign w:val="subscript"/>
          <w:lang w:val="en-GB"/>
        </w:rPr>
        <w:t>f</w:t>
      </w:r>
      <w:r w:rsidRPr="00DE3C95">
        <w:rPr>
          <w:bCs/>
          <w:iCs/>
          <w:lang w:val="en-GB"/>
        </w:rPr>
        <w:t xml:space="preserve"> = 6 pF). The gain uniformity between different channels was better than 5% and the typical linear curves of output ADC code versus input charge, of the two modes, are shown in</w:t>
      </w:r>
      <w:r w:rsidR="00413578">
        <w:rPr>
          <w:bCs/>
          <w:iCs/>
          <w:lang w:val="en-GB"/>
        </w:rPr>
        <w:t xml:space="preserve"> </w:t>
      </w:r>
      <w:r w:rsidR="00413578">
        <w:rPr>
          <w:bCs/>
          <w:iCs/>
          <w:lang w:val="en-GB"/>
        </w:rPr>
        <w:fldChar w:fldCharType="begin"/>
      </w:r>
      <w:r w:rsidR="00413578">
        <w:rPr>
          <w:bCs/>
          <w:iCs/>
          <w:lang w:val="en-GB"/>
        </w:rPr>
        <w:instrText xml:space="preserve"> REF _Ref509756696 \h </w:instrText>
      </w:r>
      <w:r w:rsidR="00413578">
        <w:rPr>
          <w:bCs/>
          <w:iCs/>
          <w:lang w:val="en-GB"/>
        </w:rPr>
      </w:r>
      <w:r w:rsidR="00413578">
        <w:rPr>
          <w:bCs/>
          <w:iCs/>
          <w:lang w:val="en-GB"/>
        </w:rPr>
        <w:fldChar w:fldCharType="separate"/>
      </w:r>
      <w:r w:rsidR="00244D73">
        <w:t xml:space="preserve">Fig. </w:t>
      </w:r>
      <w:r w:rsidR="00244D73">
        <w:rPr>
          <w:noProof/>
        </w:rPr>
        <w:t>9</w:t>
      </w:r>
      <w:r w:rsidR="00413578">
        <w:rPr>
          <w:bCs/>
          <w:iCs/>
          <w:lang w:val="en-GB"/>
        </w:rPr>
        <w:fldChar w:fldCharType="end"/>
      </w:r>
      <w:r w:rsidRPr="00DE3C95">
        <w:rPr>
          <w:bCs/>
          <w:iCs/>
          <w:lang w:val="en-GB"/>
        </w:rPr>
        <w:t xml:space="preserve">. </w:t>
      </w:r>
      <w:r w:rsidR="00413578">
        <w:rPr>
          <w:bCs/>
          <w:iCs/>
          <w:lang w:val="en-GB"/>
        </w:rPr>
        <w:fldChar w:fldCharType="begin"/>
      </w:r>
      <w:r w:rsidR="00413578">
        <w:rPr>
          <w:bCs/>
          <w:iCs/>
          <w:lang w:val="en-GB"/>
        </w:rPr>
        <w:instrText xml:space="preserve"> REF _Ref509756696 \h </w:instrText>
      </w:r>
      <w:r w:rsidR="00413578">
        <w:rPr>
          <w:bCs/>
          <w:iCs/>
          <w:lang w:val="en-GB"/>
        </w:rPr>
      </w:r>
      <w:r w:rsidR="00413578">
        <w:rPr>
          <w:bCs/>
          <w:iCs/>
          <w:lang w:val="en-GB"/>
        </w:rPr>
        <w:fldChar w:fldCharType="separate"/>
      </w:r>
      <w:r w:rsidR="00244D73">
        <w:t xml:space="preserve">Fig. </w:t>
      </w:r>
      <w:r w:rsidR="00244D73">
        <w:rPr>
          <w:noProof/>
        </w:rPr>
        <w:t>9</w:t>
      </w:r>
      <w:r w:rsidR="00413578">
        <w:rPr>
          <w:bCs/>
          <w:iCs/>
          <w:lang w:val="en-GB"/>
        </w:rPr>
        <w:fldChar w:fldCharType="end"/>
      </w:r>
      <w:r w:rsidRPr="00DE3C95">
        <w:rPr>
          <w:bCs/>
          <w:iCs/>
          <w:lang w:val="en-GB"/>
        </w:rPr>
        <w:t xml:space="preserve"> shows that the linear range of the highest gain mode and the lowest gain mode were 50 fC and 3 pC, respectively. The Integral non-linearities (INL) of both modes reached up to 0.2%.</w:t>
      </w:r>
    </w:p>
    <w:p w14:paraId="238FAA9B" w14:textId="77777777" w:rsidR="008C5A69" w:rsidRPr="008C5A69" w:rsidRDefault="008C5A69" w:rsidP="008C5A69">
      <w:pPr>
        <w:rPr>
          <w:rFonts w:eastAsiaTheme="minorEastAsia"/>
          <w:lang w:val="en-GB"/>
        </w:rPr>
      </w:pPr>
    </w:p>
    <w:p w14:paraId="5990BA7F" w14:textId="77777777" w:rsidR="007334C6" w:rsidRDefault="00F82C54" w:rsidP="007334C6">
      <w:pPr>
        <w:pStyle w:val="2"/>
        <w:numPr>
          <w:ilvl w:val="1"/>
          <w:numId w:val="4"/>
        </w:numPr>
        <w:rPr>
          <w:rFonts w:cs="Times New Roman"/>
        </w:rPr>
      </w:pPr>
      <w:bookmarkStart w:id="23" w:name="_Toc509340729"/>
      <w:r w:rsidRPr="001E6417">
        <w:rPr>
          <w:rFonts w:cs="Times New Roman" w:hint="eastAsia"/>
        </w:rPr>
        <w:t>Trigger efficiency</w:t>
      </w:r>
      <w:bookmarkEnd w:id="23"/>
    </w:p>
    <w:p w14:paraId="204F9133" w14:textId="77777777" w:rsidR="006E7330" w:rsidRDefault="006E7330" w:rsidP="006E7330">
      <w:pPr>
        <w:keepNext/>
        <w:jc w:val="center"/>
      </w:pPr>
      <w:r w:rsidRPr="003C42A6">
        <w:rPr>
          <w:noProof/>
        </w:rPr>
        <w:drawing>
          <wp:inline distT="0" distB="0" distL="0" distR="0" wp14:anchorId="22245686" wp14:editId="671822C7">
            <wp:extent cx="3268639" cy="200942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9247" cy="2028240"/>
                    </a:xfrm>
                    <a:prstGeom prst="rect">
                      <a:avLst/>
                    </a:prstGeom>
                    <a:noFill/>
                    <a:ln>
                      <a:noFill/>
                    </a:ln>
                  </pic:spPr>
                </pic:pic>
              </a:graphicData>
            </a:graphic>
          </wp:inline>
        </w:drawing>
      </w:r>
    </w:p>
    <w:p w14:paraId="27821D0F" w14:textId="77777777" w:rsidR="006E7330" w:rsidRDefault="006E7330" w:rsidP="006E7330">
      <w:pPr>
        <w:pStyle w:val="a8"/>
        <w:jc w:val="center"/>
      </w:pPr>
      <w:bookmarkStart w:id="24" w:name="_Ref509757070"/>
      <w:r>
        <w:t xml:space="preserve">Fig. </w:t>
      </w:r>
      <w:r w:rsidR="00974454">
        <w:fldChar w:fldCharType="begin"/>
      </w:r>
      <w:r w:rsidR="00974454">
        <w:instrText xml:space="preserve"> SEQ Fig. \* ARABIC </w:instrText>
      </w:r>
      <w:r w:rsidR="00974454">
        <w:fldChar w:fldCharType="separate"/>
      </w:r>
      <w:r w:rsidR="00244D73">
        <w:rPr>
          <w:noProof/>
        </w:rPr>
        <w:t>10</w:t>
      </w:r>
      <w:r w:rsidR="00974454">
        <w:rPr>
          <w:noProof/>
        </w:rPr>
        <w:fldChar w:fldCharType="end"/>
      </w:r>
      <w:bookmarkEnd w:id="24"/>
      <w:r>
        <w:t xml:space="preserve"> The trigger efficiency for two channels as a</w:t>
      </w:r>
      <w:r w:rsidR="006922D8">
        <w:t xml:space="preserve"> function of</w:t>
      </w:r>
      <w:r>
        <w:t xml:space="preserve"> threshold setting for an input charge of 2 fC</w:t>
      </w:r>
      <w:r w:rsidR="00C95069">
        <w:t>.</w:t>
      </w:r>
    </w:p>
    <w:p w14:paraId="45A17F86" w14:textId="77777777" w:rsidR="006F1A40" w:rsidRPr="006F1A40" w:rsidRDefault="006F1A40" w:rsidP="006F1A40">
      <w:pPr>
        <w:pStyle w:val="a7"/>
        <w:ind w:firstLineChars="0"/>
        <w:rPr>
          <w:bCs/>
          <w:iCs/>
          <w:lang w:val="en-GB"/>
        </w:rPr>
      </w:pPr>
      <w:r w:rsidRPr="006F1A40">
        <w:rPr>
          <w:bCs/>
          <w:iCs/>
          <w:lang w:val="en-GB"/>
        </w:rPr>
        <w:t xml:space="preserve">The trigger efficiency was obtained from an “S-curve” as presented in </w:t>
      </w:r>
      <w:r w:rsidRPr="006F1A40">
        <w:rPr>
          <w:bCs/>
          <w:iCs/>
          <w:lang w:val="en-GB"/>
        </w:rPr>
        <w:fldChar w:fldCharType="begin"/>
      </w:r>
      <w:r w:rsidRPr="006F1A40">
        <w:rPr>
          <w:bCs/>
          <w:iCs/>
          <w:lang w:val="en-GB"/>
        </w:rPr>
        <w:instrText xml:space="preserve"> REF _Ref509757070 \h </w:instrText>
      </w:r>
      <w:r>
        <w:rPr>
          <w:bCs/>
          <w:iCs/>
          <w:lang w:val="en-GB"/>
        </w:rPr>
        <w:instrText xml:space="preserve"> \* MERGEFORMAT </w:instrText>
      </w:r>
      <w:r w:rsidRPr="006F1A40">
        <w:rPr>
          <w:bCs/>
          <w:iCs/>
          <w:lang w:val="en-GB"/>
        </w:rPr>
      </w:r>
      <w:r w:rsidRPr="006F1A40">
        <w:rPr>
          <w:bCs/>
          <w:iCs/>
          <w:lang w:val="en-GB"/>
        </w:rPr>
        <w:fldChar w:fldCharType="separate"/>
      </w:r>
      <w:r w:rsidR="00244D73" w:rsidRPr="00244D73">
        <w:rPr>
          <w:bCs/>
          <w:iCs/>
          <w:lang w:val="en-GB"/>
        </w:rPr>
        <w:t>Fig. 10</w:t>
      </w:r>
      <w:r w:rsidRPr="006F1A40">
        <w:rPr>
          <w:bCs/>
          <w:iCs/>
          <w:lang w:val="en-GB"/>
        </w:rPr>
        <w:fldChar w:fldCharType="end"/>
      </w:r>
      <w:r w:rsidRPr="006F1A40">
        <w:rPr>
          <w:bCs/>
          <w:iCs/>
          <w:lang w:val="en-GB"/>
        </w:rPr>
        <w:t>. The trigger threshold was set by two digital-to-analog conversion (DAC) settings</w:t>
      </w:r>
      <w:r w:rsidR="005517F8">
        <w:rPr>
          <w:bCs/>
          <w:iCs/>
          <w:lang w:val="en-GB"/>
        </w:rPr>
        <w:t xml:space="preserve"> on chip</w:t>
      </w:r>
      <w:r w:rsidR="00920815">
        <w:rPr>
          <w:bCs/>
          <w:iCs/>
          <w:lang w:val="en-GB"/>
        </w:rPr>
        <w:t>:</w:t>
      </w:r>
      <w:r w:rsidRPr="006F1A40">
        <w:rPr>
          <w:bCs/>
          <w:iCs/>
          <w:lang w:val="en-GB"/>
        </w:rPr>
        <w:t xml:space="preserve"> a global threshold with a 10-bit DAC and channel by channel adjustment with a 4-bit DAC. To measure the trigger efficiency, a fixed amount of charge was introduced from the test pulse input. If the fast shaper pulse exceeds the threshold, the SKIROC2 chip generates a trigger signal for counting. The S-curve was obtained by varying the trigger threshold 10-bit DAC and recording the efficiency at each DAC code. The curve was fitted by a complementary error function, the centre value corresponds to the charge threshold and the sigma parameter represents the noise-induced width. The results of the curve is closed to the previous work finished by T. Suehara</w:t>
      </w:r>
      <w:r w:rsidR="00291F6D" w:rsidRPr="00291F6D">
        <w:rPr>
          <w:bCs/>
          <w:iCs/>
          <w:vertAlign w:val="superscript"/>
          <w:lang w:val="en-GB"/>
        </w:rPr>
        <w:fldChar w:fldCharType="begin"/>
      </w:r>
      <w:r w:rsidR="00291F6D" w:rsidRPr="00291F6D">
        <w:rPr>
          <w:bCs/>
          <w:iCs/>
          <w:vertAlign w:val="superscript"/>
          <w:lang w:val="en-GB"/>
        </w:rPr>
        <w:instrText xml:space="preserve"> REF _Ref509326315 \r \h </w:instrText>
      </w:r>
      <w:r w:rsidR="00291F6D">
        <w:rPr>
          <w:bCs/>
          <w:iCs/>
          <w:vertAlign w:val="superscript"/>
          <w:lang w:val="en-GB"/>
        </w:rPr>
        <w:instrText xml:space="preserve"> \* MERGEFORMAT </w:instrText>
      </w:r>
      <w:r w:rsidR="00291F6D" w:rsidRPr="00291F6D">
        <w:rPr>
          <w:bCs/>
          <w:iCs/>
          <w:vertAlign w:val="superscript"/>
          <w:lang w:val="en-GB"/>
        </w:rPr>
      </w:r>
      <w:r w:rsidR="00291F6D" w:rsidRPr="00291F6D">
        <w:rPr>
          <w:bCs/>
          <w:iCs/>
          <w:vertAlign w:val="superscript"/>
          <w:lang w:val="en-GB"/>
        </w:rPr>
        <w:fldChar w:fldCharType="separate"/>
      </w:r>
      <w:r w:rsidR="00244D73">
        <w:rPr>
          <w:bCs/>
          <w:iCs/>
          <w:vertAlign w:val="superscript"/>
          <w:lang w:val="en-GB"/>
        </w:rPr>
        <w:t>8</w:t>
      </w:r>
      <w:r w:rsidR="00291F6D" w:rsidRPr="00291F6D">
        <w:rPr>
          <w:bCs/>
          <w:iCs/>
          <w:vertAlign w:val="superscript"/>
          <w:lang w:val="en-GB"/>
        </w:rPr>
        <w:fldChar w:fldCharType="end"/>
      </w:r>
      <w:r w:rsidRPr="006F1A40">
        <w:rPr>
          <w:bCs/>
          <w:iCs/>
          <w:lang w:val="en-GB"/>
        </w:rPr>
        <w:t>. The 4-bit DAC adjustment for every channel should help to get a better threshold uniformity, but this function did not work properly in SKIROC2 due to a detected bug, which has been fixed in a newer version of SKIROC2a.</w:t>
      </w:r>
    </w:p>
    <w:p w14:paraId="5FA5FE8F" w14:textId="77777777" w:rsidR="006F1A40" w:rsidRPr="006F1A40" w:rsidRDefault="006F1A40" w:rsidP="006F1A40">
      <w:pPr>
        <w:rPr>
          <w:rFonts w:eastAsiaTheme="minorEastAsia"/>
          <w:lang w:val="en-GB"/>
        </w:rPr>
      </w:pPr>
    </w:p>
    <w:p w14:paraId="7E23ADB4" w14:textId="77777777" w:rsidR="00F82C54" w:rsidRDefault="00F82C54" w:rsidP="001E6417">
      <w:pPr>
        <w:pStyle w:val="2"/>
        <w:numPr>
          <w:ilvl w:val="1"/>
          <w:numId w:val="4"/>
        </w:numPr>
        <w:rPr>
          <w:rFonts w:cs="Times New Roman"/>
        </w:rPr>
      </w:pPr>
      <w:bookmarkStart w:id="25" w:name="_Toc509340730"/>
      <w:r w:rsidRPr="001E6417">
        <w:rPr>
          <w:rFonts w:cs="Times New Roman" w:hint="eastAsia"/>
        </w:rPr>
        <w:lastRenderedPageBreak/>
        <w:t>X-ray test</w:t>
      </w:r>
      <w:bookmarkEnd w:id="25"/>
      <w:r w:rsidRPr="001E6417">
        <w:rPr>
          <w:rFonts w:cs="Times New Roman"/>
        </w:rPr>
        <w:t xml:space="preserve"> </w:t>
      </w:r>
      <w:bookmarkStart w:id="26" w:name="_Toc509340731"/>
      <w:r w:rsidRPr="001E6417">
        <w:rPr>
          <w:rFonts w:cs="Times New Roman"/>
        </w:rPr>
        <w:t xml:space="preserve">and </w:t>
      </w:r>
      <w:r w:rsidRPr="001E6417">
        <w:rPr>
          <w:rFonts w:cs="Times New Roman" w:hint="eastAsia"/>
        </w:rPr>
        <w:t>C</w:t>
      </w:r>
      <w:r w:rsidRPr="001E6417">
        <w:rPr>
          <w:rFonts w:cs="Times New Roman"/>
        </w:rPr>
        <w:t>osmic ray test</w:t>
      </w:r>
      <w:bookmarkEnd w:id="26"/>
    </w:p>
    <w:p w14:paraId="39CBD8F6" w14:textId="77777777" w:rsidR="008564BB" w:rsidRDefault="008564BB" w:rsidP="008564BB">
      <w:pPr>
        <w:keepNext/>
        <w:jc w:val="center"/>
      </w:pPr>
      <w:r>
        <w:object w:dxaOrig="16171" w:dyaOrig="7275" w14:anchorId="23FB184E">
          <v:shape id="_x0000_i1029" type="#_x0000_t75" style="width:344.4pt;height:155.3pt" o:ole="">
            <v:imagedata r:id="rId24" o:title=""/>
          </v:shape>
          <o:OLEObject Type="Embed" ProgID="Visio.Drawing.15" ShapeID="_x0000_i1029" DrawAspect="Content" ObjectID="_1583686226" r:id="rId25"/>
        </w:object>
      </w:r>
    </w:p>
    <w:p w14:paraId="5C4F37E6" w14:textId="77777777" w:rsidR="002502B3" w:rsidRDefault="008564BB" w:rsidP="008564BB">
      <w:pPr>
        <w:pStyle w:val="a8"/>
        <w:jc w:val="center"/>
        <w:rPr>
          <w:noProof/>
        </w:rPr>
      </w:pPr>
      <w:bookmarkStart w:id="27" w:name="_Ref509758633"/>
      <w:r>
        <w:t xml:space="preserve">Fig. </w:t>
      </w:r>
      <w:r w:rsidR="00974454">
        <w:fldChar w:fldCharType="begin"/>
      </w:r>
      <w:r w:rsidR="00974454">
        <w:instrText xml:space="preserve"> SEQ Fig. \* ARABIC </w:instrText>
      </w:r>
      <w:r w:rsidR="00974454">
        <w:fldChar w:fldCharType="separate"/>
      </w:r>
      <w:r w:rsidR="00244D73">
        <w:rPr>
          <w:noProof/>
        </w:rPr>
        <w:t>11</w:t>
      </w:r>
      <w:r w:rsidR="00974454">
        <w:rPr>
          <w:noProof/>
        </w:rPr>
        <w:fldChar w:fldCharType="end"/>
      </w:r>
      <w:bookmarkEnd w:id="27"/>
      <w:r>
        <w:t xml:space="preserve"> The spectrum of</w:t>
      </w:r>
      <w:r w:rsidR="00C63DD1">
        <w:t xml:space="preserve"> the</w:t>
      </w:r>
      <w:r>
        <w:t xml:space="preserve"> X-ray of </w:t>
      </w:r>
      <w:r w:rsidRPr="008564BB">
        <w:rPr>
          <w:vertAlign w:val="superscript"/>
        </w:rPr>
        <w:t>241</w:t>
      </w:r>
      <w:r w:rsidR="00C95069">
        <w:t>Am (left) and</w:t>
      </w:r>
      <w:r>
        <w:t xml:space="preserve"> </w:t>
      </w:r>
      <w:r w:rsidR="00C95069">
        <w:t>t</w:t>
      </w:r>
      <w:r>
        <w:t>he pedestal and</w:t>
      </w:r>
      <w:r>
        <w:rPr>
          <w:noProof/>
        </w:rPr>
        <w:t xml:space="preserve"> MIP distribution of cosmic ray</w:t>
      </w:r>
      <w:r w:rsidR="00EB1434">
        <w:rPr>
          <w:noProof/>
        </w:rPr>
        <w:t xml:space="preserve"> (r</w:t>
      </w:r>
      <w:r>
        <w:rPr>
          <w:noProof/>
        </w:rPr>
        <w:t>ight).</w:t>
      </w:r>
    </w:p>
    <w:p w14:paraId="662046EC" w14:textId="7AA2BAB2" w:rsidR="008564BB" w:rsidRPr="008564BB" w:rsidRDefault="008564BB" w:rsidP="00E0058E">
      <w:pPr>
        <w:ind w:firstLine="420"/>
        <w:rPr>
          <w:rFonts w:eastAsiaTheme="minorEastAsia"/>
        </w:rPr>
      </w:pPr>
      <w:r>
        <w:rPr>
          <w:rFonts w:eastAsiaTheme="minorEastAsia"/>
        </w:rPr>
        <w:t xml:space="preserve">Several </w:t>
      </w:r>
      <w:r w:rsidR="0014274E">
        <w:rPr>
          <w:rFonts w:eastAsiaTheme="minorEastAsia"/>
        </w:rPr>
        <w:t xml:space="preserve">S5980 </w:t>
      </w:r>
      <w:r w:rsidR="009F5FBD">
        <w:rPr>
          <w:rFonts w:eastAsiaTheme="minorEastAsia" w:cs="Times New Roman"/>
        </w:rPr>
        <w:t>Si-PIN</w:t>
      </w:r>
      <w:r>
        <w:rPr>
          <w:rFonts w:eastAsiaTheme="minorEastAsia"/>
        </w:rPr>
        <w:t xml:space="preserve"> diodes were </w:t>
      </w:r>
      <w:r w:rsidR="0014274E">
        <w:rPr>
          <w:rFonts w:eastAsiaTheme="minorEastAsia"/>
        </w:rPr>
        <w:t xml:space="preserve">soldered on the FEB </w:t>
      </w:r>
      <w:r>
        <w:rPr>
          <w:rFonts w:eastAsiaTheme="minorEastAsia"/>
        </w:rPr>
        <w:t>to test the performance</w:t>
      </w:r>
      <w:r w:rsidR="0014274E" w:rsidRPr="0014274E">
        <w:rPr>
          <w:rFonts w:eastAsiaTheme="minorEastAsia"/>
        </w:rPr>
        <w:t xml:space="preserve"> </w:t>
      </w:r>
      <w:r w:rsidR="0014274E">
        <w:rPr>
          <w:rFonts w:eastAsiaTheme="minorEastAsia"/>
        </w:rPr>
        <w:t>of the system</w:t>
      </w:r>
      <w:r>
        <w:rPr>
          <w:rFonts w:eastAsiaTheme="minorEastAsia"/>
        </w:rPr>
        <w:t xml:space="preserve">. A joint test with an X-ray source of </w:t>
      </w:r>
      <w:r w:rsidRPr="00E0058E">
        <w:rPr>
          <w:rFonts w:eastAsiaTheme="minorEastAsia"/>
          <w:vertAlign w:val="superscript"/>
        </w:rPr>
        <w:t>241</w:t>
      </w:r>
      <w:r>
        <w:rPr>
          <w:rFonts w:eastAsiaTheme="minorEastAsia"/>
        </w:rPr>
        <w:t>Am and a test with cosmic ray were carried out</w:t>
      </w:r>
      <w:r w:rsidR="007828C7">
        <w:rPr>
          <w:rFonts w:eastAsiaTheme="minorEastAsia"/>
        </w:rPr>
        <w:t>.</w:t>
      </w:r>
      <w:r w:rsidR="00E0058E">
        <w:rPr>
          <w:rFonts w:eastAsiaTheme="minorEastAsia"/>
        </w:rPr>
        <w:t xml:space="preserve"> During both tests, output</w:t>
      </w:r>
      <w:r w:rsidR="00204B9E">
        <w:rPr>
          <w:rFonts w:eastAsiaTheme="minorEastAsia"/>
        </w:rPr>
        <w:t>s</w:t>
      </w:r>
      <w:r w:rsidR="00E0058E">
        <w:rPr>
          <w:rFonts w:eastAsiaTheme="minorEastAsia"/>
        </w:rPr>
        <w:t xml:space="preserve"> of </w:t>
      </w:r>
      <w:r w:rsidR="0018564A">
        <w:rPr>
          <w:rFonts w:eastAsiaTheme="minorEastAsia"/>
        </w:rPr>
        <w:t xml:space="preserve">the </w:t>
      </w:r>
      <w:r w:rsidR="00E0058E">
        <w:rPr>
          <w:rFonts w:eastAsiaTheme="minorEastAsia"/>
        </w:rPr>
        <w:t>diodes were directly sent to the SKIROC2, which was set to work in the highest gain mode.</w:t>
      </w:r>
      <w:r>
        <w:rPr>
          <w:rFonts w:eastAsiaTheme="minorEastAsia"/>
        </w:rPr>
        <w:t xml:space="preserve"> </w:t>
      </w:r>
      <w:r w:rsidR="00E0058E">
        <w:rPr>
          <w:rFonts w:eastAsiaTheme="minorEastAsia"/>
        </w:rPr>
        <w:t xml:space="preserve">The spectrum of 59 keV X-ray is shown in the left one of </w:t>
      </w:r>
      <w:r w:rsidR="00813256">
        <w:rPr>
          <w:rFonts w:eastAsiaTheme="minorEastAsia"/>
        </w:rPr>
        <w:t xml:space="preserve">the </w:t>
      </w:r>
      <w:r w:rsidR="00E0058E">
        <w:rPr>
          <w:rFonts w:eastAsiaTheme="minorEastAsia"/>
        </w:rPr>
        <w:fldChar w:fldCharType="begin"/>
      </w:r>
      <w:r w:rsidR="00E0058E">
        <w:rPr>
          <w:rFonts w:eastAsiaTheme="minorEastAsia"/>
        </w:rPr>
        <w:instrText xml:space="preserve"> REF _Ref509758633 \h </w:instrText>
      </w:r>
      <w:r w:rsidR="00E0058E">
        <w:rPr>
          <w:rFonts w:eastAsiaTheme="minorEastAsia"/>
        </w:rPr>
      </w:r>
      <w:r w:rsidR="00E0058E">
        <w:rPr>
          <w:rFonts w:eastAsiaTheme="minorEastAsia"/>
        </w:rPr>
        <w:fldChar w:fldCharType="separate"/>
      </w:r>
      <w:r w:rsidR="00244D73">
        <w:t xml:space="preserve">Fig. </w:t>
      </w:r>
      <w:r w:rsidR="00244D73">
        <w:rPr>
          <w:noProof/>
        </w:rPr>
        <w:t>11</w:t>
      </w:r>
      <w:r w:rsidR="00E0058E">
        <w:rPr>
          <w:rFonts w:eastAsiaTheme="minorEastAsia"/>
        </w:rPr>
        <w:fldChar w:fldCharType="end"/>
      </w:r>
      <w:r w:rsidR="00E0058E">
        <w:rPr>
          <w:rFonts w:eastAsiaTheme="minorEastAsia"/>
        </w:rPr>
        <w:t xml:space="preserve">. It can be observed that the shape is not a standard Gaussian, which is because </w:t>
      </w:r>
      <w:r w:rsidR="00FD1BA5">
        <w:rPr>
          <w:rFonts w:eastAsiaTheme="minorEastAsia"/>
        </w:rPr>
        <w:t>in some cases</w:t>
      </w:r>
      <w:r w:rsidR="00E0058E">
        <w:rPr>
          <w:rFonts w:eastAsiaTheme="minorEastAsia"/>
        </w:rPr>
        <w:t xml:space="preserve"> the photoelectric </w:t>
      </w:r>
      <w:r w:rsidR="005D3EE4">
        <w:rPr>
          <w:rFonts w:eastAsiaTheme="minorEastAsia"/>
        </w:rPr>
        <w:t xml:space="preserve">conversion </w:t>
      </w:r>
      <w:r w:rsidR="005D3EE4" w:rsidRPr="005D3EE4">
        <w:rPr>
          <w:rFonts w:eastAsiaTheme="minorEastAsia"/>
        </w:rPr>
        <w:t>occur</w:t>
      </w:r>
      <w:r w:rsidR="005D3EE4">
        <w:rPr>
          <w:rFonts w:eastAsiaTheme="minorEastAsia"/>
        </w:rPr>
        <w:t>s</w:t>
      </w:r>
      <w:r w:rsidR="005D3EE4" w:rsidRPr="005D3EE4">
        <w:rPr>
          <w:rFonts w:eastAsiaTheme="minorEastAsia"/>
        </w:rPr>
        <w:t xml:space="preserve"> </w:t>
      </w:r>
      <w:r w:rsidR="00E0058E">
        <w:rPr>
          <w:rFonts w:eastAsiaTheme="minorEastAsia"/>
        </w:rPr>
        <w:t>before the depletion layer and losses some energy.</w:t>
      </w:r>
      <w:r w:rsidR="00813256">
        <w:rPr>
          <w:rFonts w:eastAsiaTheme="minorEastAsia"/>
        </w:rPr>
        <w:t xml:space="preserve"> According to the calibration results, the equivalent input charge was 2.89 fC and the resolution was 13.3% (in RMS).</w:t>
      </w:r>
      <w:r w:rsidR="004E3C00">
        <w:rPr>
          <w:rFonts w:eastAsiaTheme="minorEastAsia"/>
        </w:rPr>
        <w:t xml:space="preserve"> </w:t>
      </w:r>
      <w:r w:rsidR="00EB1434">
        <w:rPr>
          <w:rFonts w:eastAsiaTheme="minorEastAsia"/>
        </w:rPr>
        <w:t xml:space="preserve">The right one of the </w:t>
      </w:r>
      <w:r w:rsidR="00EB1434">
        <w:rPr>
          <w:rFonts w:eastAsiaTheme="minorEastAsia"/>
        </w:rPr>
        <w:fldChar w:fldCharType="begin"/>
      </w:r>
      <w:r w:rsidR="00EB1434">
        <w:rPr>
          <w:rFonts w:eastAsiaTheme="minorEastAsia"/>
        </w:rPr>
        <w:instrText xml:space="preserve"> REF _Ref509758633 \h </w:instrText>
      </w:r>
      <w:r w:rsidR="00EB1434">
        <w:rPr>
          <w:rFonts w:eastAsiaTheme="minorEastAsia"/>
        </w:rPr>
      </w:r>
      <w:r w:rsidR="00EB1434">
        <w:rPr>
          <w:rFonts w:eastAsiaTheme="minorEastAsia"/>
        </w:rPr>
        <w:fldChar w:fldCharType="separate"/>
      </w:r>
      <w:r w:rsidR="00244D73">
        <w:t xml:space="preserve">Fig. </w:t>
      </w:r>
      <w:r w:rsidR="00244D73">
        <w:rPr>
          <w:noProof/>
        </w:rPr>
        <w:t>11</w:t>
      </w:r>
      <w:r w:rsidR="00EB1434">
        <w:rPr>
          <w:rFonts w:eastAsiaTheme="minorEastAsia"/>
        </w:rPr>
        <w:fldChar w:fldCharType="end"/>
      </w:r>
      <w:r w:rsidR="00EB1434">
        <w:rPr>
          <w:rFonts w:eastAsiaTheme="minorEastAsia"/>
        </w:rPr>
        <w:t xml:space="preserve"> is the result of cosmic ray test from a single channel. The SKIROC2’s trigger threshold was set at 0.5 Minimum Ionizing Particle (MIP, </w:t>
      </w:r>
      <w:r w:rsidR="00EB1434" w:rsidRPr="00EB1434">
        <w:rPr>
          <w:rFonts w:eastAsiaTheme="minorEastAsia"/>
        </w:rPr>
        <w:t>with about 5</w:t>
      </w:r>
      <w:commentRangeStart w:id="28"/>
      <w:r w:rsidR="00EB1434" w:rsidRPr="00EB1434">
        <w:rPr>
          <w:rFonts w:eastAsiaTheme="minorEastAsia"/>
        </w:rPr>
        <w:t xml:space="preserve"> </w:t>
      </w:r>
      <w:r w:rsidR="00EB1434" w:rsidRPr="00EB1434">
        <w:rPr>
          <w:rFonts w:eastAsiaTheme="minorEastAsia" w:hint="eastAsia"/>
        </w:rPr>
        <w:t>σ</w:t>
      </w:r>
      <w:commentRangeEnd w:id="28"/>
      <w:r w:rsidR="00A447CD">
        <w:rPr>
          <w:rStyle w:val="af2"/>
        </w:rPr>
        <w:commentReference w:id="28"/>
      </w:r>
      <w:r w:rsidR="00EB1434" w:rsidRPr="00EB1434">
        <w:rPr>
          <w:rFonts w:eastAsiaTheme="minorEastAsia"/>
        </w:rPr>
        <w:t xml:space="preserve"> separation of the noise</w:t>
      </w:r>
      <w:r w:rsidR="00EB1434">
        <w:rPr>
          <w:rFonts w:eastAsiaTheme="minorEastAsia"/>
        </w:rPr>
        <w:t>) to get signal from cosmic ray. In addition, there was a random external trigger to get the pedestal noise.</w:t>
      </w:r>
      <w:r w:rsidR="00A97FFC">
        <w:rPr>
          <w:rFonts w:eastAsiaTheme="minorEastAsia"/>
        </w:rPr>
        <w:t xml:space="preserve"> The spectrum of the cosmic ray was Landau fitted and the pedestal was Gaussian fitted.</w:t>
      </w:r>
      <w:r w:rsidR="00C47721">
        <w:rPr>
          <w:rFonts w:eastAsiaTheme="minorEastAsia"/>
        </w:rPr>
        <w:t xml:space="preserve"> The results of the fits showed that the Signal-to-Noise Ratio (SNR) for MIP was 10.9</w:t>
      </w:r>
      <w:r w:rsidR="00BA7DF4">
        <w:rPr>
          <w:rFonts w:eastAsiaTheme="minorEastAsia"/>
        </w:rPr>
        <w:t>, which was</w:t>
      </w:r>
      <w:r w:rsidR="00C47721">
        <w:rPr>
          <w:rFonts w:eastAsiaTheme="minorEastAsia"/>
        </w:rPr>
        <w:t xml:space="preserve"> closed to the test results of other electronics using SKIROC2 </w:t>
      </w:r>
      <w:r w:rsidR="00291F6D">
        <w:rPr>
          <w:rFonts w:eastAsiaTheme="minorEastAsia"/>
        </w:rPr>
        <w:t>ASIC</w:t>
      </w:r>
      <w:r w:rsidR="00291F6D" w:rsidRPr="00291F6D">
        <w:rPr>
          <w:rFonts w:eastAsiaTheme="minorEastAsia"/>
          <w:vertAlign w:val="superscript"/>
        </w:rPr>
        <w:fldChar w:fldCharType="begin"/>
      </w:r>
      <w:r w:rsidR="00291F6D" w:rsidRPr="00291F6D">
        <w:rPr>
          <w:rFonts w:eastAsiaTheme="minorEastAsia"/>
          <w:vertAlign w:val="superscript"/>
        </w:rPr>
        <w:instrText xml:space="preserve"> REF _Ref509841885 \r \h </w:instrText>
      </w:r>
      <w:r w:rsidR="00291F6D">
        <w:rPr>
          <w:rFonts w:eastAsiaTheme="minorEastAsia"/>
          <w:vertAlign w:val="superscript"/>
        </w:rPr>
        <w:instrText xml:space="preserve"> \* MERGEFORMAT </w:instrText>
      </w:r>
      <w:r w:rsidR="00291F6D" w:rsidRPr="00291F6D">
        <w:rPr>
          <w:rFonts w:eastAsiaTheme="minorEastAsia"/>
          <w:vertAlign w:val="superscript"/>
        </w:rPr>
      </w:r>
      <w:r w:rsidR="00291F6D" w:rsidRPr="00291F6D">
        <w:rPr>
          <w:rFonts w:eastAsiaTheme="minorEastAsia"/>
          <w:vertAlign w:val="superscript"/>
        </w:rPr>
        <w:fldChar w:fldCharType="separate"/>
      </w:r>
      <w:r w:rsidR="00244D73">
        <w:rPr>
          <w:rFonts w:eastAsiaTheme="minorEastAsia"/>
          <w:vertAlign w:val="superscript"/>
        </w:rPr>
        <w:t>9</w:t>
      </w:r>
      <w:r w:rsidR="00291F6D" w:rsidRPr="00291F6D">
        <w:rPr>
          <w:rFonts w:eastAsiaTheme="minorEastAsia"/>
          <w:vertAlign w:val="superscript"/>
        </w:rPr>
        <w:fldChar w:fldCharType="end"/>
      </w:r>
      <w:r w:rsidR="00C47721">
        <w:rPr>
          <w:rFonts w:eastAsiaTheme="minorEastAsia"/>
        </w:rPr>
        <w:t>.</w:t>
      </w:r>
      <w:r w:rsidR="00EB1434">
        <w:rPr>
          <w:rFonts w:eastAsiaTheme="minorEastAsia"/>
        </w:rPr>
        <w:t xml:space="preserve"> </w:t>
      </w:r>
      <w:r w:rsidR="004E3C00">
        <w:rPr>
          <w:rFonts w:eastAsiaTheme="minorEastAsia"/>
        </w:rPr>
        <w:t xml:space="preserve">These tests show that the </w:t>
      </w:r>
      <w:r w:rsidR="00A03C83">
        <w:rPr>
          <w:rFonts w:eastAsiaTheme="minorEastAsia"/>
        </w:rPr>
        <w:t>system</w:t>
      </w:r>
      <w:r w:rsidR="004E3C00">
        <w:rPr>
          <w:rFonts w:eastAsiaTheme="minorEastAsia"/>
        </w:rPr>
        <w:t xml:space="preserve"> has enough resolution to identify small signals such as X-ray and MIP.</w:t>
      </w:r>
    </w:p>
    <w:p w14:paraId="7F4DB9CD" w14:textId="77777777" w:rsidR="007334C6" w:rsidRDefault="00F82C54" w:rsidP="007334C6">
      <w:pPr>
        <w:pStyle w:val="1"/>
        <w:numPr>
          <w:ilvl w:val="0"/>
          <w:numId w:val="4"/>
        </w:numPr>
        <w:rPr>
          <w:rFonts w:eastAsiaTheme="minorEastAsia" w:cs="Times New Roman"/>
        </w:rPr>
      </w:pPr>
      <w:r w:rsidRPr="003C42A6">
        <w:rPr>
          <w:rFonts w:hint="eastAsia"/>
        </w:rPr>
        <w:t>C</w:t>
      </w:r>
      <w:r w:rsidRPr="003C42A6">
        <w:t>onclusion</w:t>
      </w:r>
      <w:r w:rsidR="007334C6" w:rsidRPr="00FC0841">
        <w:rPr>
          <w:rFonts w:eastAsiaTheme="minorEastAsia" w:cs="Times New Roman"/>
        </w:rPr>
        <w:t>s</w:t>
      </w:r>
    </w:p>
    <w:p w14:paraId="63DDE728" w14:textId="0D378326" w:rsidR="00B15682" w:rsidRPr="00892244" w:rsidRDefault="00B15682" w:rsidP="00892244">
      <w:pPr>
        <w:pStyle w:val="a5"/>
        <w:ind w:firstLine="420"/>
        <w:rPr>
          <w:rFonts w:ascii="Times New Roman" w:eastAsiaTheme="minorEastAsia" w:hAnsi="Times New Roman" w:cstheme="minorBidi"/>
          <w:b w:val="0"/>
          <w:bCs w:val="0"/>
          <w:sz w:val="24"/>
          <w:szCs w:val="22"/>
        </w:rPr>
      </w:pPr>
      <w:r w:rsidRPr="00892244">
        <w:rPr>
          <w:rFonts w:ascii="Times New Roman" w:eastAsiaTheme="minorEastAsia" w:hAnsi="Times New Roman" w:cstheme="minorBidi" w:hint="eastAsia"/>
          <w:b w:val="0"/>
          <w:bCs w:val="0"/>
          <w:sz w:val="24"/>
          <w:szCs w:val="22"/>
        </w:rPr>
        <w:t xml:space="preserve">In this paper, a </w:t>
      </w:r>
      <w:r w:rsidR="00055D8D" w:rsidRPr="00892244">
        <w:rPr>
          <w:rFonts w:ascii="Times New Roman" w:eastAsiaTheme="minorEastAsia" w:hAnsi="Times New Roman" w:cstheme="minorBidi"/>
          <w:b w:val="0"/>
          <w:bCs w:val="0"/>
          <w:sz w:val="24"/>
          <w:szCs w:val="22"/>
        </w:rPr>
        <w:t>SKIROC2-based prototype electronics</w:t>
      </w:r>
      <w:r w:rsidR="00055D8D" w:rsidRPr="008D5A1F" w:rsidDel="00055D8D">
        <w:rPr>
          <w:rFonts w:ascii="Times New Roman" w:eastAsiaTheme="minorEastAsia" w:hAnsi="Times New Roman" w:cstheme="minorBidi"/>
          <w:b w:val="0"/>
          <w:bCs w:val="0"/>
          <w:sz w:val="24"/>
          <w:szCs w:val="22"/>
        </w:rPr>
        <w:t xml:space="preserve"> </w:t>
      </w:r>
      <w:r w:rsidR="00A03C83" w:rsidRPr="00892244">
        <w:rPr>
          <w:rFonts w:ascii="Times New Roman" w:eastAsiaTheme="minorEastAsia" w:hAnsi="Times New Roman" w:cstheme="minorBidi"/>
          <w:b w:val="0"/>
          <w:bCs w:val="0"/>
          <w:sz w:val="24"/>
          <w:szCs w:val="22"/>
        </w:rPr>
        <w:t>system</w:t>
      </w:r>
      <w:r w:rsidRPr="00892244">
        <w:rPr>
          <w:rFonts w:ascii="Times New Roman" w:eastAsiaTheme="minorEastAsia" w:hAnsi="Times New Roman" w:cstheme="minorBidi"/>
          <w:b w:val="0"/>
          <w:bCs w:val="0"/>
          <w:sz w:val="24"/>
          <w:szCs w:val="22"/>
        </w:rPr>
        <w:t xml:space="preserve"> for </w:t>
      </w:r>
      <w:r w:rsidR="009F5FBD" w:rsidRPr="00892244">
        <w:rPr>
          <w:rFonts w:ascii="Times New Roman" w:eastAsiaTheme="minorEastAsia" w:hAnsi="Times New Roman" w:cstheme="minorBidi"/>
          <w:b w:val="0"/>
          <w:bCs w:val="0"/>
          <w:sz w:val="24"/>
          <w:szCs w:val="22"/>
        </w:rPr>
        <w:t>Si-PIN</w:t>
      </w:r>
      <w:r w:rsidRPr="00892244">
        <w:rPr>
          <w:rFonts w:ascii="Times New Roman" w:eastAsiaTheme="minorEastAsia" w:hAnsi="Times New Roman" w:cstheme="minorBidi"/>
          <w:b w:val="0"/>
          <w:bCs w:val="0"/>
          <w:sz w:val="24"/>
          <w:szCs w:val="22"/>
        </w:rPr>
        <w:t xml:space="preserve"> </w:t>
      </w:r>
      <w:r w:rsidR="00A03C83" w:rsidRPr="00892244">
        <w:rPr>
          <w:rFonts w:ascii="Times New Roman" w:eastAsiaTheme="minorEastAsia" w:hAnsi="Times New Roman" w:cstheme="minorBidi"/>
          <w:b w:val="0"/>
          <w:bCs w:val="0"/>
          <w:sz w:val="24"/>
          <w:szCs w:val="22"/>
        </w:rPr>
        <w:t>array</w:t>
      </w:r>
      <w:r w:rsidRPr="00892244">
        <w:rPr>
          <w:rFonts w:ascii="Times New Roman" w:eastAsiaTheme="minorEastAsia" w:hAnsi="Times New Roman" w:cstheme="minorBidi"/>
          <w:b w:val="0"/>
          <w:bCs w:val="0"/>
          <w:sz w:val="24"/>
          <w:szCs w:val="22"/>
        </w:rPr>
        <w:t xml:space="preserve">, as well as the performance test, have been presented. The system, which consists of FEB module and DIF module, has features of </w:t>
      </w:r>
      <w:r w:rsidR="00055D8D">
        <w:rPr>
          <w:rFonts w:ascii="Times New Roman" w:eastAsiaTheme="minorEastAsia" w:hAnsi="Times New Roman" w:cstheme="minorBidi"/>
          <w:b w:val="0"/>
          <w:bCs w:val="0"/>
          <w:sz w:val="24"/>
          <w:szCs w:val="22"/>
        </w:rPr>
        <w:t xml:space="preserve">high integration, </w:t>
      </w:r>
      <w:r w:rsidRPr="00892244">
        <w:rPr>
          <w:rFonts w:ascii="Times New Roman" w:eastAsiaTheme="minorEastAsia" w:hAnsi="Times New Roman" w:cstheme="minorBidi"/>
          <w:b w:val="0"/>
          <w:bCs w:val="0"/>
          <w:sz w:val="24"/>
          <w:szCs w:val="22"/>
        </w:rPr>
        <w:t>low noise and high dynamic range. Considering the daisy chain structure of the SKIROC2, it is easy to expand the FEB for more ASICs without changing the interface protocol. The SKIROC2, as well as the</w:t>
      </w:r>
      <w:r w:rsidR="007975D0">
        <w:rPr>
          <w:rFonts w:ascii="Times New Roman" w:eastAsiaTheme="minorEastAsia" w:hAnsi="Times New Roman" w:cstheme="minorBidi"/>
          <w:b w:val="0"/>
          <w:bCs w:val="0"/>
          <w:sz w:val="24"/>
          <w:szCs w:val="22"/>
        </w:rPr>
        <w:t xml:space="preserve"> design concept of the </w:t>
      </w:r>
      <w:r w:rsidRPr="00892244">
        <w:rPr>
          <w:rFonts w:ascii="Times New Roman" w:eastAsiaTheme="minorEastAsia" w:hAnsi="Times New Roman" w:cstheme="minorBidi"/>
          <w:b w:val="0"/>
          <w:bCs w:val="0"/>
          <w:sz w:val="24"/>
          <w:szCs w:val="22"/>
        </w:rPr>
        <w:t>electronics</w:t>
      </w:r>
      <w:r w:rsidR="007975D0">
        <w:rPr>
          <w:rFonts w:ascii="Times New Roman" w:eastAsiaTheme="minorEastAsia" w:hAnsi="Times New Roman" w:cstheme="minorBidi"/>
          <w:b w:val="0"/>
          <w:bCs w:val="0"/>
          <w:sz w:val="24"/>
          <w:szCs w:val="22"/>
        </w:rPr>
        <w:t xml:space="preserve"> system</w:t>
      </w:r>
      <w:r w:rsidRPr="00892244">
        <w:rPr>
          <w:rFonts w:ascii="Times New Roman" w:eastAsiaTheme="minorEastAsia" w:hAnsi="Times New Roman" w:cstheme="minorBidi"/>
          <w:b w:val="0"/>
          <w:bCs w:val="0"/>
          <w:sz w:val="24"/>
          <w:szCs w:val="22"/>
        </w:rPr>
        <w:t xml:space="preserve"> </w:t>
      </w:r>
      <w:r w:rsidR="001F4E25">
        <w:rPr>
          <w:rFonts w:ascii="Times New Roman" w:eastAsiaTheme="minorEastAsia" w:hAnsi="Times New Roman" w:cstheme="minorBidi"/>
          <w:b w:val="0"/>
          <w:bCs w:val="0"/>
          <w:sz w:val="24"/>
          <w:szCs w:val="22"/>
        </w:rPr>
        <w:t>can be applied</w:t>
      </w:r>
      <w:r w:rsidRPr="00892244">
        <w:rPr>
          <w:rFonts w:ascii="Times New Roman" w:eastAsiaTheme="minorEastAsia" w:hAnsi="Times New Roman" w:cstheme="minorBidi"/>
          <w:b w:val="0"/>
          <w:bCs w:val="0"/>
          <w:sz w:val="24"/>
          <w:szCs w:val="22"/>
        </w:rPr>
        <w:t xml:space="preserve"> </w:t>
      </w:r>
      <w:r w:rsidR="001F4E25">
        <w:rPr>
          <w:rFonts w:ascii="Times New Roman" w:eastAsiaTheme="minorEastAsia" w:hAnsi="Times New Roman" w:cstheme="minorBidi"/>
          <w:b w:val="0"/>
          <w:bCs w:val="0"/>
          <w:sz w:val="24"/>
          <w:szCs w:val="22"/>
        </w:rPr>
        <w:t>for</w:t>
      </w:r>
      <w:r w:rsidRPr="00892244">
        <w:rPr>
          <w:rFonts w:ascii="Times New Roman" w:eastAsiaTheme="minorEastAsia" w:hAnsi="Times New Roman" w:cstheme="minorBidi"/>
          <w:b w:val="0"/>
          <w:bCs w:val="0"/>
          <w:sz w:val="24"/>
          <w:szCs w:val="22"/>
        </w:rPr>
        <w:t xml:space="preserve"> the </w:t>
      </w:r>
      <w:r w:rsidR="001F4E25">
        <w:rPr>
          <w:rFonts w:ascii="Times New Roman" w:eastAsiaTheme="minorEastAsia" w:hAnsi="Times New Roman" w:cstheme="minorBidi"/>
          <w:b w:val="0"/>
          <w:bCs w:val="0"/>
          <w:sz w:val="24"/>
          <w:szCs w:val="22"/>
        </w:rPr>
        <w:t xml:space="preserve">preliminary </w:t>
      </w:r>
      <w:r w:rsidRPr="00892244">
        <w:rPr>
          <w:rFonts w:ascii="Times New Roman" w:eastAsiaTheme="minorEastAsia" w:hAnsi="Times New Roman" w:cstheme="minorBidi"/>
          <w:b w:val="0"/>
          <w:bCs w:val="0"/>
          <w:sz w:val="24"/>
          <w:szCs w:val="22"/>
        </w:rPr>
        <w:t xml:space="preserve">prototype Si-W ECAL </w:t>
      </w:r>
      <w:r w:rsidR="003416F3">
        <w:rPr>
          <w:rFonts w:ascii="Times New Roman" w:eastAsiaTheme="minorEastAsia" w:hAnsi="Times New Roman" w:cstheme="minorBidi"/>
          <w:b w:val="0"/>
          <w:bCs w:val="0"/>
          <w:sz w:val="24"/>
          <w:szCs w:val="22"/>
        </w:rPr>
        <w:t>of</w:t>
      </w:r>
      <w:r w:rsidR="003416F3" w:rsidRPr="00892244">
        <w:rPr>
          <w:rFonts w:ascii="Times New Roman" w:eastAsiaTheme="minorEastAsia" w:hAnsi="Times New Roman" w:cstheme="minorBidi"/>
          <w:b w:val="0"/>
          <w:bCs w:val="0"/>
          <w:sz w:val="24"/>
          <w:szCs w:val="22"/>
        </w:rPr>
        <w:t xml:space="preserve"> </w:t>
      </w:r>
      <w:r w:rsidRPr="00892244">
        <w:rPr>
          <w:rFonts w:ascii="Times New Roman" w:eastAsiaTheme="minorEastAsia" w:hAnsi="Times New Roman" w:cstheme="minorBidi"/>
          <w:b w:val="0"/>
          <w:bCs w:val="0"/>
          <w:sz w:val="24"/>
          <w:szCs w:val="22"/>
        </w:rPr>
        <w:t>CEPC.</w:t>
      </w:r>
    </w:p>
    <w:p w14:paraId="52F9C2C5" w14:textId="77777777" w:rsidR="00B15682" w:rsidRPr="00A03C83" w:rsidRDefault="00B15682" w:rsidP="00B15682">
      <w:pPr>
        <w:rPr>
          <w:rFonts w:eastAsiaTheme="minorEastAsia"/>
        </w:rPr>
      </w:pPr>
    </w:p>
    <w:p w14:paraId="52B1E638" w14:textId="77777777" w:rsidR="00FD4011" w:rsidRPr="003C42A6" w:rsidRDefault="00FD4011" w:rsidP="00FD4011">
      <w:pPr>
        <w:pStyle w:val="sectionNo"/>
      </w:pPr>
      <w:r w:rsidRPr="003C42A6">
        <w:lastRenderedPageBreak/>
        <w:t>Acknowledgments</w:t>
      </w:r>
    </w:p>
    <w:p w14:paraId="769AC2D5" w14:textId="25AF0546" w:rsidR="005F78EA" w:rsidRPr="008F1C53" w:rsidRDefault="005F78EA">
      <w:pPr>
        <w:pStyle w:val="BodyTextfirstline"/>
        <w:ind w:firstLine="420"/>
        <w:pPrChange w:id="29" w:author="fengcq" w:date="2018-03-27T01:49:00Z">
          <w:pPr>
            <w:pStyle w:val="af1"/>
            <w:ind w:left="0" w:firstLineChars="200" w:firstLine="480"/>
            <w:jc w:val="both"/>
          </w:pPr>
        </w:pPrChange>
      </w:pPr>
      <w:bookmarkStart w:id="30" w:name="_GoBack"/>
      <w:r w:rsidRPr="008F1C53">
        <w:rPr>
          <w:rFonts w:eastAsia="Times New Roman" w:cstheme="minorBidi"/>
          <w:kern w:val="2"/>
          <w:sz w:val="24"/>
          <w:szCs w:val="22"/>
          <w:lang w:eastAsia="zh-CN"/>
        </w:rPr>
        <w:t>The authors would like to thank Mr. Stephane Callier from CALICE collaboration for his help in our system design progress. We also appreciate the discussion</w:t>
      </w:r>
      <w:r w:rsidR="00607F77">
        <w:rPr>
          <w:rFonts w:eastAsia="Times New Roman" w:cstheme="minorBidi"/>
          <w:kern w:val="2"/>
          <w:sz w:val="24"/>
          <w:szCs w:val="22"/>
          <w:lang w:eastAsia="zh-CN"/>
        </w:rPr>
        <w:t>,</w:t>
      </w:r>
      <w:r w:rsidRPr="008F1C53">
        <w:rPr>
          <w:rFonts w:eastAsia="Times New Roman" w:cstheme="minorBidi"/>
          <w:kern w:val="2"/>
          <w:sz w:val="24"/>
          <w:szCs w:val="22"/>
          <w:lang w:eastAsia="zh-CN"/>
        </w:rPr>
        <w:t xml:space="preserve"> during the design</w:t>
      </w:r>
      <w:r w:rsidR="008D600B">
        <w:rPr>
          <w:rFonts w:eastAsia="Times New Roman" w:cstheme="minorBidi"/>
          <w:kern w:val="2"/>
          <w:sz w:val="24"/>
          <w:szCs w:val="22"/>
          <w:lang w:eastAsia="zh-CN"/>
        </w:rPr>
        <w:t xml:space="preserve"> progress</w:t>
      </w:r>
      <w:r w:rsidR="00607F77">
        <w:rPr>
          <w:rFonts w:eastAsia="Times New Roman" w:cstheme="minorBidi"/>
          <w:kern w:val="2"/>
          <w:sz w:val="24"/>
          <w:szCs w:val="22"/>
          <w:lang w:eastAsia="zh-CN"/>
        </w:rPr>
        <w:t>,</w:t>
      </w:r>
      <w:r w:rsidRPr="008F1C53">
        <w:rPr>
          <w:rFonts w:eastAsia="Times New Roman" w:cstheme="minorBidi"/>
          <w:kern w:val="2"/>
          <w:sz w:val="24"/>
          <w:szCs w:val="22"/>
          <w:lang w:eastAsia="zh-CN"/>
        </w:rPr>
        <w:t xml:space="preserve"> with Mr. Yunlong Zhang from University of Science and Technology of China.</w:t>
      </w:r>
      <w:r w:rsidR="00137426">
        <w:rPr>
          <w:rFonts w:eastAsia="Times New Roman" w:cstheme="minorBidi"/>
          <w:kern w:val="2"/>
          <w:sz w:val="24"/>
          <w:szCs w:val="22"/>
          <w:lang w:eastAsia="zh-CN"/>
        </w:rPr>
        <w:t xml:space="preserve"> </w:t>
      </w:r>
      <w:r w:rsidRPr="008F1C53">
        <w:t>This work was supported by National Natural Science Foundation of China (Grant No. 11635007).</w:t>
      </w:r>
    </w:p>
    <w:bookmarkEnd w:id="30"/>
    <w:p w14:paraId="2A314D4E" w14:textId="77777777" w:rsidR="004217C4" w:rsidRPr="005F78EA" w:rsidRDefault="004217C4" w:rsidP="004217C4">
      <w:pPr>
        <w:rPr>
          <w:rFonts w:eastAsiaTheme="minorEastAsia"/>
        </w:rPr>
      </w:pPr>
    </w:p>
    <w:p w14:paraId="406F80C7" w14:textId="77777777" w:rsidR="007334C6" w:rsidRPr="00FC0841" w:rsidRDefault="007334C6" w:rsidP="007334C6"/>
    <w:p w14:paraId="10AC2B29" w14:textId="77777777" w:rsidR="007334C6" w:rsidRDefault="00301595" w:rsidP="0019345E">
      <w:pPr>
        <w:pStyle w:val="a7"/>
        <w:numPr>
          <w:ilvl w:val="0"/>
          <w:numId w:val="27"/>
        </w:numPr>
        <w:ind w:firstLineChars="0"/>
        <w:rPr>
          <w:rFonts w:eastAsiaTheme="minorEastAsia" w:cs="Times New Roman"/>
        </w:rPr>
      </w:pPr>
      <w:bookmarkStart w:id="31" w:name="_Ref509520748"/>
      <w:r w:rsidRPr="00311D59">
        <w:rPr>
          <w:rFonts w:eastAsiaTheme="minorEastAsia" w:cs="Times New Roman"/>
        </w:rPr>
        <w:t>S. Marrocchesi P, Adriani O, Avanzini C, et al. A silicon array for cosmic-ray composition measurements in CALET. Journal of the Physical Society of Japan, 2009, 78(Suppl. A): 181-183.</w:t>
      </w:r>
      <w:bookmarkEnd w:id="31"/>
    </w:p>
    <w:p w14:paraId="380087B5" w14:textId="77777777" w:rsidR="00675B98" w:rsidRDefault="00675B98" w:rsidP="00675B98">
      <w:pPr>
        <w:pStyle w:val="referencetext"/>
        <w:numPr>
          <w:ilvl w:val="0"/>
          <w:numId w:val="27"/>
        </w:numPr>
        <w:rPr>
          <w:rFonts w:eastAsiaTheme="minorEastAsia"/>
          <w:kern w:val="2"/>
          <w:sz w:val="24"/>
          <w:szCs w:val="22"/>
          <w:lang w:val="en-US" w:eastAsia="zh-CN"/>
        </w:rPr>
      </w:pPr>
      <w:bookmarkStart w:id="32" w:name="_Ref509338704"/>
      <w:bookmarkStart w:id="33" w:name="_Ref509520899"/>
      <w:r w:rsidRPr="005D6EE1">
        <w:rPr>
          <w:rFonts w:eastAsiaTheme="minorEastAsia"/>
          <w:kern w:val="2"/>
          <w:sz w:val="24"/>
          <w:szCs w:val="22"/>
          <w:lang w:val="en-US" w:eastAsia="zh-CN"/>
        </w:rPr>
        <w:t>T. Behnke et al., The International Linear Collider Technical Design Report - Volume 4: Detectors, [arXiv:1306.6329</w:t>
      </w:r>
      <w:bookmarkEnd w:id="32"/>
      <w:r w:rsidRPr="005D6EE1">
        <w:rPr>
          <w:rFonts w:eastAsiaTheme="minorEastAsia"/>
          <w:kern w:val="2"/>
          <w:sz w:val="24"/>
          <w:szCs w:val="22"/>
          <w:lang w:val="en-US" w:eastAsia="zh-CN"/>
        </w:rPr>
        <w:t>].</w:t>
      </w:r>
      <w:bookmarkEnd w:id="33"/>
    </w:p>
    <w:p w14:paraId="0762ECFF" w14:textId="77777777" w:rsidR="00682F46" w:rsidRPr="00682F46" w:rsidRDefault="00682F46" w:rsidP="00682F46">
      <w:pPr>
        <w:pStyle w:val="a7"/>
        <w:numPr>
          <w:ilvl w:val="0"/>
          <w:numId w:val="27"/>
        </w:numPr>
        <w:ind w:firstLineChars="0"/>
        <w:rPr>
          <w:rFonts w:eastAsiaTheme="minorEastAsia" w:cs="Times New Roman"/>
        </w:rPr>
      </w:pPr>
      <w:bookmarkStart w:id="34" w:name="_Ref509597497"/>
      <w:r w:rsidRPr="005D6EE1">
        <w:rPr>
          <w:rFonts w:eastAsiaTheme="minorEastAsia" w:cs="Times New Roman"/>
        </w:rPr>
        <w:t>CEPC-SPPC Study Group, CEPC-SPPC preliminary conceptual design report: Physics and detector, Tech. Rep. IHEP-CEPC-DR-2015-01, IHEP-TH-2015-01, IHEP-EP-2015-01, 2015.</w:t>
      </w:r>
      <w:bookmarkEnd w:id="34"/>
    </w:p>
    <w:p w14:paraId="792A95A0" w14:textId="77777777" w:rsidR="00CD44E6" w:rsidRDefault="00CD44E6" w:rsidP="00CD44E6">
      <w:pPr>
        <w:pStyle w:val="referencetext"/>
        <w:numPr>
          <w:ilvl w:val="0"/>
          <w:numId w:val="27"/>
        </w:numPr>
        <w:rPr>
          <w:rFonts w:eastAsiaTheme="minorEastAsia"/>
          <w:kern w:val="2"/>
          <w:sz w:val="24"/>
          <w:szCs w:val="22"/>
          <w:lang w:val="en-US" w:eastAsia="zh-CN"/>
        </w:rPr>
      </w:pPr>
      <w:bookmarkStart w:id="35" w:name="_Ref504552627"/>
      <w:r w:rsidRPr="005D6EE1">
        <w:rPr>
          <w:rFonts w:eastAsiaTheme="minorEastAsia"/>
          <w:kern w:val="2"/>
          <w:sz w:val="24"/>
          <w:szCs w:val="22"/>
          <w:lang w:val="en-US" w:eastAsia="zh-CN"/>
        </w:rPr>
        <w:t>CALICE collaboration, J. Repond et al., Design and Electronics Commissioning of the Physics Prototype of a Si-W Electromagnetic Calorimeter for the International Linear Collider, 2008 JINST 3 P08001 [arXiv:0805.4833].</w:t>
      </w:r>
      <w:bookmarkEnd w:id="35"/>
    </w:p>
    <w:p w14:paraId="71BB14A8" w14:textId="77777777" w:rsidR="00682F46" w:rsidRPr="00F66EEA" w:rsidRDefault="00682F46" w:rsidP="00682F46">
      <w:pPr>
        <w:pStyle w:val="referencetext"/>
        <w:numPr>
          <w:ilvl w:val="0"/>
          <w:numId w:val="27"/>
        </w:numPr>
        <w:rPr>
          <w:rFonts w:eastAsiaTheme="minorEastAsia"/>
          <w:kern w:val="2"/>
          <w:sz w:val="24"/>
          <w:szCs w:val="22"/>
          <w:lang w:val="en-US" w:eastAsia="zh-CN"/>
        </w:rPr>
      </w:pPr>
      <w:bookmarkStart w:id="36" w:name="_Ref504552836"/>
      <w:r w:rsidRPr="00F66EEA">
        <w:rPr>
          <w:rFonts w:eastAsiaTheme="minorEastAsia"/>
          <w:kern w:val="2"/>
          <w:sz w:val="24"/>
          <w:szCs w:val="22"/>
          <w:lang w:val="en-US" w:eastAsia="zh-CN"/>
        </w:rPr>
        <w:t>S. Callier, F. Dulucq, C. de La Taille, G. Martin-Chassard and N. Seguin-Moreau, SKIROC2, front end chip designed to readout the Electromagnetic CALorimeter at the ILC, 2011 JINST 6 C12040.</w:t>
      </w:r>
      <w:bookmarkEnd w:id="36"/>
    </w:p>
    <w:p w14:paraId="311462D9" w14:textId="77777777" w:rsidR="00032254" w:rsidRPr="00F66EEA" w:rsidRDefault="00032254" w:rsidP="00682F46">
      <w:pPr>
        <w:pStyle w:val="referencetext"/>
        <w:numPr>
          <w:ilvl w:val="0"/>
          <w:numId w:val="27"/>
        </w:numPr>
        <w:rPr>
          <w:rFonts w:eastAsiaTheme="minorEastAsia"/>
          <w:kern w:val="2"/>
          <w:sz w:val="24"/>
          <w:szCs w:val="22"/>
          <w:lang w:val="en-US" w:eastAsia="zh-CN"/>
        </w:rPr>
      </w:pPr>
      <w:bookmarkStart w:id="37" w:name="_Ref509841536"/>
      <w:r w:rsidRPr="00F66EEA">
        <w:rPr>
          <w:rFonts w:eastAsiaTheme="minorEastAsia" w:hint="eastAsia"/>
          <w:kern w:val="2"/>
          <w:sz w:val="24"/>
          <w:szCs w:val="22"/>
          <w:lang w:val="en-US" w:eastAsia="zh-CN"/>
        </w:rPr>
        <w:t>ERNI Homepage,</w:t>
      </w:r>
      <w:r w:rsidRPr="00F66EEA">
        <w:rPr>
          <w:rFonts w:eastAsiaTheme="minorEastAsia"/>
          <w:kern w:val="2"/>
          <w:sz w:val="24"/>
          <w:szCs w:val="22"/>
          <w:lang w:val="en-US" w:eastAsia="zh-CN"/>
        </w:rPr>
        <w:t xml:space="preserve"> </w:t>
      </w:r>
      <w:bookmarkStart w:id="38" w:name="_Ref504552912"/>
      <w:r w:rsidRPr="00F66EEA">
        <w:rPr>
          <w:rFonts w:eastAsiaTheme="minorEastAsia"/>
          <w:kern w:val="2"/>
          <w:sz w:val="24"/>
          <w:szCs w:val="22"/>
          <w:lang w:val="en-US" w:eastAsia="zh-CN"/>
        </w:rPr>
        <w:fldChar w:fldCharType="begin"/>
      </w:r>
      <w:r w:rsidRPr="00F66EEA">
        <w:rPr>
          <w:rFonts w:eastAsiaTheme="minorEastAsia"/>
          <w:kern w:val="2"/>
          <w:sz w:val="24"/>
          <w:szCs w:val="22"/>
          <w:lang w:val="en-US" w:eastAsia="zh-CN"/>
        </w:rPr>
        <w:instrText xml:space="preserve"> HYPERLINK "http://www.erni.com/cn/produkte/show/product/154744/" </w:instrText>
      </w:r>
      <w:r w:rsidRPr="00F66EEA">
        <w:rPr>
          <w:rFonts w:eastAsiaTheme="minorEastAsia"/>
          <w:kern w:val="2"/>
          <w:sz w:val="24"/>
          <w:szCs w:val="22"/>
          <w:lang w:val="en-US" w:eastAsia="zh-CN"/>
        </w:rPr>
        <w:fldChar w:fldCharType="separate"/>
      </w:r>
      <w:r w:rsidRPr="00F66EEA">
        <w:rPr>
          <w:rFonts w:eastAsiaTheme="minorEastAsia"/>
          <w:kern w:val="2"/>
          <w:sz w:val="24"/>
          <w:szCs w:val="22"/>
          <w:lang w:val="en-US" w:eastAsia="zh-CN"/>
        </w:rPr>
        <w:t>http://www.erni.com/cn/produkte/show/product/154744/</w:t>
      </w:r>
      <w:bookmarkEnd w:id="38"/>
      <w:r w:rsidRPr="00F66EEA">
        <w:rPr>
          <w:rFonts w:eastAsiaTheme="minorEastAsia"/>
          <w:kern w:val="2"/>
          <w:sz w:val="24"/>
          <w:szCs w:val="22"/>
          <w:lang w:val="en-US" w:eastAsia="zh-CN"/>
        </w:rPr>
        <w:fldChar w:fldCharType="end"/>
      </w:r>
      <w:r w:rsidRPr="00F66EEA">
        <w:rPr>
          <w:rFonts w:eastAsiaTheme="minorEastAsia"/>
          <w:kern w:val="2"/>
          <w:sz w:val="24"/>
          <w:szCs w:val="22"/>
          <w:lang w:val="en-US" w:eastAsia="zh-CN"/>
        </w:rPr>
        <w:t>, last accessed 2018/3/26.</w:t>
      </w:r>
      <w:bookmarkEnd w:id="37"/>
    </w:p>
    <w:p w14:paraId="7620F55F" w14:textId="77777777" w:rsidR="00291F6D" w:rsidRPr="00F66EEA" w:rsidRDefault="00291F6D" w:rsidP="00920815">
      <w:pPr>
        <w:pStyle w:val="referencetext"/>
        <w:numPr>
          <w:ilvl w:val="0"/>
          <w:numId w:val="27"/>
        </w:numPr>
        <w:jc w:val="left"/>
        <w:rPr>
          <w:rFonts w:eastAsiaTheme="minorEastAsia"/>
          <w:kern w:val="2"/>
          <w:sz w:val="24"/>
          <w:szCs w:val="22"/>
          <w:lang w:val="en-US" w:eastAsia="zh-CN"/>
        </w:rPr>
      </w:pPr>
      <w:bookmarkStart w:id="39" w:name="_Ref509841647"/>
      <w:r w:rsidRPr="00F66EEA">
        <w:rPr>
          <w:rFonts w:eastAsiaTheme="minorEastAsia"/>
          <w:kern w:val="2"/>
          <w:sz w:val="24"/>
          <w:szCs w:val="22"/>
          <w:lang w:val="en-US" w:eastAsia="zh-CN"/>
        </w:rPr>
        <w:t xml:space="preserve">HAMAMATSU Homepage, </w:t>
      </w:r>
      <w:hyperlink r:id="rId26" w:history="1">
        <w:r w:rsidRPr="00F66EEA">
          <w:rPr>
            <w:rFonts w:eastAsiaTheme="minorEastAsia"/>
            <w:kern w:val="2"/>
            <w:sz w:val="24"/>
            <w:szCs w:val="22"/>
            <w:lang w:val="en-US" w:eastAsia="zh-CN"/>
          </w:rPr>
          <w:t>http://www.hamamatsu.com/resources/pdf/ssd/si_pd_kspd0001e.pdf</w:t>
        </w:r>
      </w:hyperlink>
      <w:r w:rsidRPr="00F66EEA">
        <w:rPr>
          <w:rFonts w:eastAsiaTheme="minorEastAsia"/>
          <w:kern w:val="2"/>
          <w:sz w:val="24"/>
          <w:szCs w:val="22"/>
          <w:lang w:val="en-US" w:eastAsia="zh-CN"/>
        </w:rPr>
        <w:t>, last accessed 2018/3/26</w:t>
      </w:r>
      <w:bookmarkEnd w:id="39"/>
    </w:p>
    <w:p w14:paraId="697235D8" w14:textId="77777777" w:rsidR="00291F6D" w:rsidRPr="00F66EEA" w:rsidRDefault="00291F6D" w:rsidP="00291F6D">
      <w:pPr>
        <w:pStyle w:val="referencetext"/>
        <w:numPr>
          <w:ilvl w:val="0"/>
          <w:numId w:val="27"/>
        </w:numPr>
        <w:rPr>
          <w:rFonts w:eastAsiaTheme="minorEastAsia"/>
          <w:kern w:val="2"/>
          <w:sz w:val="24"/>
          <w:szCs w:val="22"/>
          <w:lang w:val="en-US" w:eastAsia="zh-CN"/>
        </w:rPr>
      </w:pPr>
      <w:bookmarkStart w:id="40" w:name="_Ref509326315"/>
      <w:r w:rsidRPr="00F66EEA">
        <w:rPr>
          <w:rFonts w:eastAsiaTheme="minorEastAsia"/>
          <w:kern w:val="2"/>
          <w:sz w:val="24"/>
          <w:szCs w:val="22"/>
          <w:lang w:val="en-US" w:eastAsia="zh-CN"/>
        </w:rPr>
        <w:t xml:space="preserve">T. Suehara et al., </w:t>
      </w:r>
      <w:r w:rsidRPr="00F66EEA">
        <w:rPr>
          <w:rFonts w:eastAsiaTheme="minorEastAsia" w:hint="eastAsia"/>
          <w:kern w:val="2"/>
          <w:sz w:val="24"/>
          <w:szCs w:val="22"/>
          <w:lang w:val="en-US" w:eastAsia="zh-CN"/>
        </w:rPr>
        <w:t>Performance study of SKIROC2/A ASIC for ILD Si-W ECAL, 2018 JINST 13(03) C03015</w:t>
      </w:r>
      <w:bookmarkEnd w:id="40"/>
    </w:p>
    <w:p w14:paraId="5D8894E1" w14:textId="77777777" w:rsidR="00291F6D" w:rsidRPr="00F66EEA" w:rsidRDefault="00291F6D" w:rsidP="00291F6D">
      <w:pPr>
        <w:pStyle w:val="referencetext"/>
        <w:numPr>
          <w:ilvl w:val="0"/>
          <w:numId w:val="27"/>
        </w:numPr>
        <w:rPr>
          <w:rFonts w:eastAsiaTheme="minorEastAsia"/>
          <w:kern w:val="2"/>
          <w:sz w:val="24"/>
          <w:szCs w:val="22"/>
          <w:lang w:val="en-US" w:eastAsia="zh-CN"/>
        </w:rPr>
      </w:pPr>
      <w:bookmarkStart w:id="41" w:name="_Ref509841885"/>
      <w:r w:rsidRPr="00F66EEA">
        <w:rPr>
          <w:rFonts w:eastAsiaTheme="minorEastAsia"/>
          <w:kern w:val="2"/>
          <w:sz w:val="24"/>
          <w:szCs w:val="22"/>
          <w:lang w:val="en-US" w:eastAsia="zh-CN"/>
        </w:rPr>
        <w:t>CALICE collaboration, Response of the CALICE Si-W ECAL Physics Prototype to electrons, J. Phys. Conf. Ser. 160(2009) 012065 [arXiv: 0811.2354].</w:t>
      </w:r>
      <w:bookmarkEnd w:id="41"/>
    </w:p>
    <w:p w14:paraId="5BC46DC7" w14:textId="77777777" w:rsidR="00682F46" w:rsidRPr="00291F6D" w:rsidRDefault="00682F46" w:rsidP="00682F46">
      <w:pPr>
        <w:pStyle w:val="referencetext"/>
        <w:numPr>
          <w:ilvl w:val="0"/>
          <w:numId w:val="0"/>
        </w:numPr>
        <w:ind w:left="360"/>
        <w:rPr>
          <w:rFonts w:eastAsiaTheme="minorEastAsia"/>
          <w:kern w:val="2"/>
          <w:sz w:val="24"/>
          <w:szCs w:val="22"/>
          <w:lang w:val="en-US" w:eastAsia="zh-CN"/>
        </w:rPr>
      </w:pPr>
    </w:p>
    <w:p w14:paraId="19B456AB" w14:textId="77777777" w:rsidR="00CD44E6" w:rsidRPr="00032254" w:rsidRDefault="00CD44E6" w:rsidP="00CD44E6">
      <w:pPr>
        <w:pStyle w:val="referencetext"/>
        <w:numPr>
          <w:ilvl w:val="0"/>
          <w:numId w:val="0"/>
        </w:numPr>
        <w:ind w:left="360"/>
        <w:rPr>
          <w:rFonts w:eastAsiaTheme="minorEastAsia"/>
          <w:kern w:val="2"/>
          <w:sz w:val="24"/>
          <w:szCs w:val="22"/>
          <w:lang w:val="en-US" w:eastAsia="zh-CN"/>
        </w:rPr>
      </w:pPr>
    </w:p>
    <w:p w14:paraId="366D9CC3" w14:textId="77777777" w:rsidR="00085140" w:rsidRPr="00085140" w:rsidRDefault="00085140" w:rsidP="00085140">
      <w:pPr>
        <w:rPr>
          <w:rFonts w:eastAsiaTheme="minorEastAsia"/>
        </w:rPr>
      </w:pPr>
    </w:p>
    <w:sectPr w:rsidR="00085140" w:rsidRPr="00085140" w:rsidSect="007334C6">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fengcq" w:date="2018-03-27T01:23:00Z" w:initials="f">
    <w:p w14:paraId="12C66A3B" w14:textId="77777777" w:rsidR="001F4E25" w:rsidRDefault="001F4E25">
      <w:pPr>
        <w:pStyle w:val="af3"/>
      </w:pPr>
      <w:r>
        <w:rPr>
          <w:rStyle w:val="af2"/>
        </w:rPr>
        <w:annotationRef/>
      </w:r>
      <w:r>
        <w:rPr>
          <w:rFonts w:asciiTheme="minorEastAsia" w:eastAsiaTheme="minorEastAsia" w:hAnsiTheme="minorEastAsia"/>
        </w:rPr>
        <w:t>Are you sure?</w:t>
      </w:r>
    </w:p>
  </w:comment>
  <w:comment w:id="5" w:author="fengcq" w:date="2018-03-27T01:25:00Z" w:initials="f">
    <w:p w14:paraId="2E7D6778" w14:textId="3E601DDA" w:rsidR="001F4E25" w:rsidRPr="00DD7CAB" w:rsidRDefault="001F4E25">
      <w:pPr>
        <w:pStyle w:val="af3"/>
        <w:rPr>
          <w:rFonts w:eastAsiaTheme="minorEastAsia"/>
        </w:rPr>
      </w:pPr>
      <w:r>
        <w:rPr>
          <w:rStyle w:val="af2"/>
        </w:rPr>
        <w:annotationRef/>
      </w:r>
      <w:r>
        <w:rPr>
          <w:rFonts w:eastAsiaTheme="minorEastAsia" w:hint="eastAsia"/>
        </w:rPr>
        <w:t>?</w:t>
      </w:r>
      <w:r>
        <w:rPr>
          <w:rFonts w:eastAsiaTheme="minorEastAsia"/>
        </w:rPr>
        <w:t xml:space="preserve">?? </w:t>
      </w:r>
      <w:r>
        <w:rPr>
          <w:rFonts w:eastAsiaTheme="minorEastAsia" w:hint="eastAsia"/>
        </w:rPr>
        <w:t>这个词是什么意思？</w:t>
      </w:r>
    </w:p>
  </w:comment>
  <w:comment w:id="6" w:author="fengcq" w:date="2018-03-27T01:27:00Z" w:initials="f">
    <w:p w14:paraId="1E5CEACA" w14:textId="77777777" w:rsidR="001F4E25" w:rsidRDefault="001F4E25">
      <w:pPr>
        <w:pStyle w:val="af3"/>
        <w:rPr>
          <w:rFonts w:eastAsiaTheme="minorEastAsia"/>
        </w:rPr>
      </w:pPr>
      <w:r>
        <w:rPr>
          <w:rStyle w:val="af2"/>
        </w:rPr>
        <w:annotationRef/>
      </w:r>
      <w:r>
        <w:rPr>
          <w:rFonts w:eastAsiaTheme="minorEastAsia" w:hint="eastAsia"/>
        </w:rPr>
        <w:t>这篇论文里，慎用高压二字！！！</w:t>
      </w:r>
    </w:p>
    <w:p w14:paraId="441DBF25" w14:textId="77777777" w:rsidR="001F4E25" w:rsidRDefault="001F4E25">
      <w:pPr>
        <w:pStyle w:val="af3"/>
        <w:rPr>
          <w:rFonts w:eastAsiaTheme="minorEastAsia"/>
        </w:rPr>
      </w:pPr>
      <w:r>
        <w:rPr>
          <w:rFonts w:eastAsiaTheme="minorEastAsia" w:hint="eastAsia"/>
        </w:rPr>
        <w:t>24V</w:t>
      </w:r>
      <w:r>
        <w:rPr>
          <w:rFonts w:eastAsiaTheme="minorEastAsia" w:hint="eastAsia"/>
        </w:rPr>
        <w:t>以下，或者</w:t>
      </w:r>
      <w:r>
        <w:rPr>
          <w:rFonts w:eastAsiaTheme="minorEastAsia" w:hint="eastAsia"/>
        </w:rPr>
        <w:t>48V</w:t>
      </w:r>
      <w:r>
        <w:rPr>
          <w:rFonts w:eastAsiaTheme="minorEastAsia" w:hint="eastAsia"/>
        </w:rPr>
        <w:t>以下，千万不能用高压二字，概念不能混淆。可以用偏压（</w:t>
      </w:r>
      <w:r>
        <w:rPr>
          <w:rFonts w:eastAsiaTheme="minorEastAsia" w:hint="eastAsia"/>
        </w:rPr>
        <w:t>b</w:t>
      </w:r>
      <w:r>
        <w:rPr>
          <w:rFonts w:eastAsiaTheme="minorEastAsia"/>
        </w:rPr>
        <w:t>ias voltage</w:t>
      </w:r>
      <w:r>
        <w:rPr>
          <w:rFonts w:eastAsiaTheme="minorEastAsia" w:hint="eastAsia"/>
        </w:rPr>
        <w:t>）或反向电压（</w:t>
      </w:r>
      <w:r>
        <w:rPr>
          <w:rFonts w:eastAsiaTheme="minorEastAsia" w:hint="eastAsia"/>
        </w:rPr>
        <w:t>r</w:t>
      </w:r>
      <w:r>
        <w:rPr>
          <w:rFonts w:eastAsiaTheme="minorEastAsia"/>
        </w:rPr>
        <w:t>everse voltage</w:t>
      </w:r>
      <w:r>
        <w:rPr>
          <w:rFonts w:eastAsiaTheme="minorEastAsia" w:hint="eastAsia"/>
        </w:rPr>
        <w:t>）</w:t>
      </w:r>
    </w:p>
    <w:p w14:paraId="0B4788E8" w14:textId="68B8F355" w:rsidR="001F4E25" w:rsidRPr="00C75BE8" w:rsidRDefault="001F4E25">
      <w:pPr>
        <w:pStyle w:val="af3"/>
        <w:rPr>
          <w:rFonts w:eastAsiaTheme="minorEastAsia"/>
        </w:rPr>
      </w:pPr>
      <w:r>
        <w:rPr>
          <w:rFonts w:eastAsiaTheme="minorEastAsia" w:hint="eastAsia"/>
        </w:rPr>
        <w:t>博士论文也是如此。切记！</w:t>
      </w:r>
    </w:p>
  </w:comment>
  <w:comment w:id="7" w:author="fengcq" w:date="2018-03-27T01:28:00Z" w:initials="f">
    <w:p w14:paraId="56FBEFB8" w14:textId="744DD572" w:rsidR="001F4E25" w:rsidRDefault="001F4E25">
      <w:pPr>
        <w:pStyle w:val="af3"/>
      </w:pPr>
      <w:r>
        <w:rPr>
          <w:rStyle w:val="af2"/>
        </w:rPr>
        <w:annotationRef/>
      </w:r>
      <w:r>
        <w:rPr>
          <w:rFonts w:asciiTheme="minorEastAsia" w:eastAsiaTheme="minorEastAsia" w:hAnsiTheme="minorEastAsia" w:hint="eastAsia"/>
        </w:rPr>
        <w:t>这种细节都删掉！不要啰嗦</w:t>
      </w:r>
    </w:p>
  </w:comment>
  <w:comment w:id="8" w:author="fengcq" w:date="2018-03-27T01:30:00Z" w:initials="f">
    <w:p w14:paraId="39A30065" w14:textId="77777777" w:rsidR="001F4E25" w:rsidRDefault="001F4E25">
      <w:pPr>
        <w:pStyle w:val="af3"/>
        <w:rPr>
          <w:rFonts w:eastAsiaTheme="minorEastAsia"/>
        </w:rPr>
      </w:pPr>
      <w:r>
        <w:rPr>
          <w:rStyle w:val="af2"/>
        </w:rPr>
        <w:annotationRef/>
      </w:r>
      <w:r>
        <w:rPr>
          <w:rFonts w:eastAsiaTheme="minorEastAsia" w:hint="eastAsia"/>
        </w:rPr>
        <w:t>废话！！！</w:t>
      </w:r>
    </w:p>
    <w:p w14:paraId="0340C610" w14:textId="5259B494" w:rsidR="001F4E25" w:rsidRPr="00790FC1" w:rsidRDefault="001F4E25">
      <w:pPr>
        <w:pStyle w:val="af3"/>
        <w:rPr>
          <w:rFonts w:eastAsiaTheme="minorEastAsia"/>
        </w:rPr>
      </w:pPr>
      <w:r>
        <w:rPr>
          <w:rFonts w:eastAsiaTheme="minorEastAsia" w:hint="eastAsia"/>
        </w:rPr>
        <w:t>论文不是测试报告，也不是设计报告，不要写这些无关的细节。</w:t>
      </w:r>
    </w:p>
  </w:comment>
  <w:comment w:id="9" w:author="fengcq" w:date="2018-03-27T01:31:00Z" w:initials="f">
    <w:p w14:paraId="271F157F" w14:textId="77777777" w:rsidR="001F4E25" w:rsidRDefault="001F4E25">
      <w:pPr>
        <w:pStyle w:val="af3"/>
      </w:pPr>
      <w:r>
        <w:rPr>
          <w:rStyle w:val="af2"/>
        </w:rPr>
        <w:annotationRef/>
      </w:r>
      <w:r>
        <w:rPr>
          <w:rFonts w:asciiTheme="minorEastAsia" w:eastAsiaTheme="minorEastAsia" w:hAnsiTheme="minorEastAsia" w:hint="eastAsia"/>
        </w:rPr>
        <w:t>前面都提过，这里何必又来这些细节！！！</w:t>
      </w:r>
    </w:p>
    <w:p w14:paraId="6AB102E0" w14:textId="040364AE" w:rsidR="001F4E25" w:rsidRPr="00977EDE" w:rsidRDefault="001F4E25">
      <w:pPr>
        <w:pStyle w:val="af3"/>
        <w:rPr>
          <w:rFonts w:eastAsiaTheme="minorEastAsia"/>
        </w:rPr>
      </w:pPr>
      <w:r>
        <w:rPr>
          <w:rFonts w:eastAsiaTheme="minorEastAsia" w:hint="eastAsia"/>
        </w:rPr>
        <w:t>不要流于太琐碎的细节</w:t>
      </w:r>
    </w:p>
  </w:comment>
  <w:comment w:id="11" w:author="fengcq" w:date="2018-03-27T01:31:00Z" w:initials="f">
    <w:p w14:paraId="2FBE6A55" w14:textId="6300BAF8" w:rsidR="001F4E25" w:rsidRDefault="001F4E25">
      <w:pPr>
        <w:pStyle w:val="af3"/>
      </w:pPr>
      <w:r>
        <w:rPr>
          <w:rStyle w:val="af2"/>
        </w:rPr>
        <w:annotationRef/>
      </w:r>
      <w:r>
        <w:rPr>
          <w:rFonts w:asciiTheme="minorEastAsia" w:eastAsiaTheme="minorEastAsia" w:hAnsiTheme="minorEastAsia" w:hint="eastAsia"/>
        </w:rPr>
        <w:t>前文图1是PC，此处又变成了服务器？</w:t>
      </w:r>
    </w:p>
  </w:comment>
  <w:comment w:id="15" w:author="fengcq" w:date="2018-03-27T01:33:00Z" w:initials="f">
    <w:p w14:paraId="33CC9EB4" w14:textId="30CF93C4" w:rsidR="001F4E25" w:rsidRDefault="001F4E25">
      <w:pPr>
        <w:pStyle w:val="af3"/>
        <w:rPr>
          <w:rFonts w:asciiTheme="minorEastAsia" w:eastAsiaTheme="minorEastAsia" w:hAnsiTheme="minorEastAsia"/>
        </w:rPr>
      </w:pPr>
      <w:r>
        <w:rPr>
          <w:rStyle w:val="af2"/>
        </w:rPr>
        <w:annotationRef/>
      </w:r>
      <w:r>
        <w:rPr>
          <w:rFonts w:asciiTheme="minorEastAsia" w:eastAsiaTheme="minorEastAsia" w:hAnsiTheme="minorEastAsia" w:hint="eastAsia"/>
        </w:rPr>
        <w:t>将后文相关的文字段落提到图片之前</w:t>
      </w:r>
    </w:p>
    <w:p w14:paraId="09969D15" w14:textId="40C3D4EF" w:rsidR="001F4E25" w:rsidRPr="007B6314" w:rsidRDefault="001F4E25">
      <w:pPr>
        <w:pStyle w:val="af3"/>
        <w:rPr>
          <w:rFonts w:asciiTheme="minorEastAsia" w:eastAsiaTheme="minorEastAsia" w:hAnsiTheme="minorEastAsia"/>
        </w:rPr>
      </w:pPr>
      <w:r>
        <w:rPr>
          <w:rFonts w:asciiTheme="minorEastAsia" w:eastAsiaTheme="minorEastAsia" w:hAnsiTheme="minorEastAsia" w:hint="eastAsia"/>
        </w:rPr>
        <w:t>一般情况下，建议先放文字，再放图</w:t>
      </w:r>
    </w:p>
  </w:comment>
  <w:comment w:id="28" w:author="fengcq" w:date="2018-03-27T01:46:00Z" w:initials="f">
    <w:p w14:paraId="4C872E7D" w14:textId="11342A88" w:rsidR="001F4E25" w:rsidRPr="00A447CD" w:rsidRDefault="001F4E25">
      <w:pPr>
        <w:pStyle w:val="af3"/>
        <w:rPr>
          <w:rFonts w:eastAsiaTheme="minorEastAsia"/>
        </w:rPr>
      </w:pPr>
      <w:r>
        <w:rPr>
          <w:rStyle w:val="af2"/>
        </w:rPr>
        <w:annotationRef/>
      </w:r>
      <w:r>
        <w:rPr>
          <w:rFonts w:eastAsiaTheme="minorEastAsia" w:hint="eastAsia"/>
        </w:rPr>
        <w:t>字体！！！</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C66A3B" w15:done="0"/>
  <w15:commentEx w15:paraId="2E7D6778" w15:done="0"/>
  <w15:commentEx w15:paraId="0B4788E8" w15:done="0"/>
  <w15:commentEx w15:paraId="56FBEFB8" w15:done="0"/>
  <w15:commentEx w15:paraId="0340C610" w15:done="0"/>
  <w15:commentEx w15:paraId="6AB102E0" w15:done="0"/>
  <w15:commentEx w15:paraId="2FBE6A55" w15:done="0"/>
  <w15:commentEx w15:paraId="09969D15" w15:done="0"/>
  <w15:commentEx w15:paraId="4C872E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66A3B" w16cid:durableId="1E641B80"/>
  <w16cid:commentId w16cid:paraId="2E7D6778" w16cid:durableId="1E641C17"/>
  <w16cid:commentId w16cid:paraId="0B4788E8" w16cid:durableId="1E641C6C"/>
  <w16cid:commentId w16cid:paraId="56FBEFB8" w16cid:durableId="1E641CD5"/>
  <w16cid:commentId w16cid:paraId="0340C610" w16cid:durableId="1E641D2A"/>
  <w16cid:commentId w16cid:paraId="6AB102E0" w16cid:durableId="1E641D5B"/>
  <w16cid:commentId w16cid:paraId="2FBE6A55" w16cid:durableId="1E641D8F"/>
  <w16cid:commentId w16cid:paraId="09969D15" w16cid:durableId="1E641DF3"/>
  <w16cid:commentId w16cid:paraId="4C872E7D" w16cid:durableId="1E6420E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A63B9C" w14:textId="77777777" w:rsidR="00974454" w:rsidRDefault="00974454" w:rsidP="007334C6">
      <w:r>
        <w:separator/>
      </w:r>
    </w:p>
  </w:endnote>
  <w:endnote w:type="continuationSeparator" w:id="0">
    <w:p w14:paraId="5916C78A" w14:textId="77777777" w:rsidR="00974454" w:rsidRDefault="00974454" w:rsidP="007334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864BBB" w14:textId="77777777" w:rsidR="00974454" w:rsidRDefault="00974454" w:rsidP="007334C6">
      <w:r>
        <w:separator/>
      </w:r>
    </w:p>
  </w:footnote>
  <w:footnote w:type="continuationSeparator" w:id="0">
    <w:p w14:paraId="622DD153" w14:textId="77777777" w:rsidR="00974454" w:rsidRDefault="00974454" w:rsidP="007334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37C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613449C"/>
    <w:multiLevelType w:val="multilevel"/>
    <w:tmpl w:val="A38E2FB8"/>
    <w:lvl w:ilvl="0">
      <w:start w:val="7"/>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094254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F236F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13572D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9D535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268C0FD3"/>
    <w:multiLevelType w:val="hybridMultilevel"/>
    <w:tmpl w:val="133A1D80"/>
    <w:lvl w:ilvl="0" w:tplc="503EE2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DE73ADE"/>
    <w:multiLevelType w:val="hybridMultilevel"/>
    <w:tmpl w:val="8D94F302"/>
    <w:lvl w:ilvl="0" w:tplc="6E9840F0">
      <w:start w:val="15"/>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0364A6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3A49466E"/>
    <w:multiLevelType w:val="multilevel"/>
    <w:tmpl w:val="4382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C2C356E"/>
    <w:multiLevelType w:val="hybridMultilevel"/>
    <w:tmpl w:val="E7D8EB0A"/>
    <w:lvl w:ilvl="0" w:tplc="10888D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DE70917"/>
    <w:multiLevelType w:val="multilevel"/>
    <w:tmpl w:val="4C1E94A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43F77B4"/>
    <w:multiLevelType w:val="hybridMultilevel"/>
    <w:tmpl w:val="40102B80"/>
    <w:lvl w:ilvl="0" w:tplc="5A70EFB2">
      <w:start w:val="1"/>
      <w:numFmt w:val="decimal"/>
      <w:lvlText w:val="%1."/>
      <w:lvlJc w:val="left"/>
      <w:pPr>
        <w:ind w:left="360" w:hanging="360"/>
      </w:pPr>
      <w:rPr>
        <w:rFonts w:ascii="Arial" w:hAnsi="Arial" w:cs="Arial" w:hint="default"/>
        <w:color w:val="222222"/>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78B511F"/>
    <w:multiLevelType w:val="multilevel"/>
    <w:tmpl w:val="CD7A5CB2"/>
    <w:lvl w:ilvl="0">
      <w:start w:val="1"/>
      <w:numFmt w:val="decimal"/>
      <w:lvlText w:val="%1"/>
      <w:lvlJc w:val="left"/>
      <w:pPr>
        <w:ind w:left="425" w:hanging="425"/>
      </w:pPr>
      <w:rPr>
        <w:rFonts w:hint="eastAsia"/>
      </w:rPr>
    </w:lvl>
    <w:lvl w:ilvl="1">
      <w:start w:val="1"/>
      <w:numFmt w:val="decimal"/>
      <w:pStyle w:val="WY"/>
      <w:lvlText w:val="%1.%2"/>
      <w:lvlJc w:val="left"/>
      <w:pPr>
        <w:ind w:left="850" w:hanging="425"/>
      </w:pPr>
      <w:rPr>
        <w:rFonts w:hint="eastAsia"/>
      </w:rPr>
    </w:lvl>
    <w:lvl w:ilvl="2">
      <w:start w:val="1"/>
      <w:numFmt w:val="decimal"/>
      <w:pStyle w:val="WY0"/>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5">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4FA54481"/>
    <w:multiLevelType w:val="hybridMultilevel"/>
    <w:tmpl w:val="3AF40508"/>
    <w:lvl w:ilvl="0" w:tplc="FB8812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3CD1C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8644D33"/>
    <w:multiLevelType w:val="hybridMultilevel"/>
    <w:tmpl w:val="C3B6B5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016055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60F2729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27907FC"/>
    <w:multiLevelType w:val="multilevel"/>
    <w:tmpl w:val="CBCA8D9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3FA3EFC"/>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nsid w:val="65A256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62905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761378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80642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79D95D13"/>
    <w:multiLevelType w:val="hybridMultilevel"/>
    <w:tmpl w:val="80D87A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A8175B1"/>
    <w:multiLevelType w:val="multilevel"/>
    <w:tmpl w:val="A0D0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8"/>
  </w:num>
  <w:num w:numId="3">
    <w:abstractNumId w:val="24"/>
  </w:num>
  <w:num w:numId="4">
    <w:abstractNumId w:val="21"/>
  </w:num>
  <w:num w:numId="5">
    <w:abstractNumId w:val="11"/>
  </w:num>
  <w:num w:numId="6">
    <w:abstractNumId w:val="22"/>
  </w:num>
  <w:num w:numId="7">
    <w:abstractNumId w:val="6"/>
  </w:num>
  <w:num w:numId="8">
    <w:abstractNumId w:val="1"/>
  </w:num>
  <w:num w:numId="9">
    <w:abstractNumId w:val="19"/>
  </w:num>
  <w:num w:numId="10">
    <w:abstractNumId w:val="4"/>
  </w:num>
  <w:num w:numId="11">
    <w:abstractNumId w:val="20"/>
  </w:num>
  <w:num w:numId="12">
    <w:abstractNumId w:val="25"/>
  </w:num>
  <w:num w:numId="13">
    <w:abstractNumId w:val="26"/>
  </w:num>
  <w:num w:numId="14">
    <w:abstractNumId w:val="2"/>
  </w:num>
  <w:num w:numId="15">
    <w:abstractNumId w:val="5"/>
  </w:num>
  <w:num w:numId="16">
    <w:abstractNumId w:val="23"/>
  </w:num>
  <w:num w:numId="17">
    <w:abstractNumId w:val="17"/>
  </w:num>
  <w:num w:numId="18">
    <w:abstractNumId w:val="3"/>
  </w:num>
  <w:num w:numId="19">
    <w:abstractNumId w:val="0"/>
  </w:num>
  <w:num w:numId="20">
    <w:abstractNumId w:val="8"/>
  </w:num>
  <w:num w:numId="21">
    <w:abstractNumId w:val="16"/>
  </w:num>
  <w:num w:numId="22">
    <w:abstractNumId w:val="10"/>
  </w:num>
  <w:num w:numId="23">
    <w:abstractNumId w:val="9"/>
  </w:num>
  <w:num w:numId="24">
    <w:abstractNumId w:val="27"/>
  </w:num>
  <w:num w:numId="25">
    <w:abstractNumId w:val="7"/>
  </w:num>
  <w:num w:numId="26">
    <w:abstractNumId w:val="28"/>
  </w:num>
  <w:num w:numId="27">
    <w:abstractNumId w:val="13"/>
  </w:num>
  <w:num w:numId="28">
    <w:abstractNumId w:val="15"/>
  </w:num>
  <w:num w:numId="29">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ngcq">
    <w15:presenceInfo w15:providerId="None" w15:userId="fengc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727"/>
    <w:rsid w:val="000023D8"/>
    <w:rsid w:val="000062F1"/>
    <w:rsid w:val="0000679C"/>
    <w:rsid w:val="00025D2C"/>
    <w:rsid w:val="00025F68"/>
    <w:rsid w:val="000316CD"/>
    <w:rsid w:val="00032254"/>
    <w:rsid w:val="00033924"/>
    <w:rsid w:val="0003608B"/>
    <w:rsid w:val="00051296"/>
    <w:rsid w:val="00055D8D"/>
    <w:rsid w:val="000572EE"/>
    <w:rsid w:val="00070343"/>
    <w:rsid w:val="000752B1"/>
    <w:rsid w:val="00083CB0"/>
    <w:rsid w:val="00085140"/>
    <w:rsid w:val="00092D59"/>
    <w:rsid w:val="00095788"/>
    <w:rsid w:val="000A193E"/>
    <w:rsid w:val="000A1989"/>
    <w:rsid w:val="000C04E4"/>
    <w:rsid w:val="000D31CD"/>
    <w:rsid w:val="000D64A8"/>
    <w:rsid w:val="000D7417"/>
    <w:rsid w:val="000F2F64"/>
    <w:rsid w:val="000F6351"/>
    <w:rsid w:val="00103163"/>
    <w:rsid w:val="00103726"/>
    <w:rsid w:val="001050E0"/>
    <w:rsid w:val="001075B8"/>
    <w:rsid w:val="00111B10"/>
    <w:rsid w:val="0011284D"/>
    <w:rsid w:val="001220C6"/>
    <w:rsid w:val="001305BF"/>
    <w:rsid w:val="00130B82"/>
    <w:rsid w:val="00134862"/>
    <w:rsid w:val="00137426"/>
    <w:rsid w:val="00140E14"/>
    <w:rsid w:val="0014254B"/>
    <w:rsid w:val="0014274E"/>
    <w:rsid w:val="00154490"/>
    <w:rsid w:val="00161013"/>
    <w:rsid w:val="0018232E"/>
    <w:rsid w:val="0018564A"/>
    <w:rsid w:val="0018566B"/>
    <w:rsid w:val="001867D7"/>
    <w:rsid w:val="0019345E"/>
    <w:rsid w:val="00194E8B"/>
    <w:rsid w:val="001A14CE"/>
    <w:rsid w:val="001A36D9"/>
    <w:rsid w:val="001B41E0"/>
    <w:rsid w:val="001C1895"/>
    <w:rsid w:val="001D0FB1"/>
    <w:rsid w:val="001D2B62"/>
    <w:rsid w:val="001D6D8C"/>
    <w:rsid w:val="001E6417"/>
    <w:rsid w:val="001E68B5"/>
    <w:rsid w:val="001F4E25"/>
    <w:rsid w:val="002008B0"/>
    <w:rsid w:val="00204B9E"/>
    <w:rsid w:val="00204C35"/>
    <w:rsid w:val="00206F28"/>
    <w:rsid w:val="00207870"/>
    <w:rsid w:val="002110BE"/>
    <w:rsid w:val="00221118"/>
    <w:rsid w:val="00222A91"/>
    <w:rsid w:val="00223B3A"/>
    <w:rsid w:val="00225665"/>
    <w:rsid w:val="002260EC"/>
    <w:rsid w:val="002309D9"/>
    <w:rsid w:val="00233DEB"/>
    <w:rsid w:val="00237462"/>
    <w:rsid w:val="002375FC"/>
    <w:rsid w:val="00243B44"/>
    <w:rsid w:val="00244D73"/>
    <w:rsid w:val="002502B3"/>
    <w:rsid w:val="00251381"/>
    <w:rsid w:val="002557A0"/>
    <w:rsid w:val="00263295"/>
    <w:rsid w:val="00265602"/>
    <w:rsid w:val="00274252"/>
    <w:rsid w:val="00281E89"/>
    <w:rsid w:val="00282524"/>
    <w:rsid w:val="0028443E"/>
    <w:rsid w:val="002856BA"/>
    <w:rsid w:val="00291F6D"/>
    <w:rsid w:val="00294BE5"/>
    <w:rsid w:val="002971D0"/>
    <w:rsid w:val="002B60A7"/>
    <w:rsid w:val="002B7B54"/>
    <w:rsid w:val="002C5212"/>
    <w:rsid w:val="002C6448"/>
    <w:rsid w:val="002D3D33"/>
    <w:rsid w:val="002E102B"/>
    <w:rsid w:val="002F251A"/>
    <w:rsid w:val="002F26F6"/>
    <w:rsid w:val="002F48FF"/>
    <w:rsid w:val="00301595"/>
    <w:rsid w:val="00305444"/>
    <w:rsid w:val="00306ED2"/>
    <w:rsid w:val="00307FB5"/>
    <w:rsid w:val="00311D59"/>
    <w:rsid w:val="00314973"/>
    <w:rsid w:val="003249C7"/>
    <w:rsid w:val="00324A55"/>
    <w:rsid w:val="00336398"/>
    <w:rsid w:val="003416F3"/>
    <w:rsid w:val="0034425A"/>
    <w:rsid w:val="00344467"/>
    <w:rsid w:val="003450F3"/>
    <w:rsid w:val="00374AF1"/>
    <w:rsid w:val="00374EDD"/>
    <w:rsid w:val="0038764F"/>
    <w:rsid w:val="003900AD"/>
    <w:rsid w:val="003B4CA2"/>
    <w:rsid w:val="003C2520"/>
    <w:rsid w:val="003D1F96"/>
    <w:rsid w:val="003D578C"/>
    <w:rsid w:val="003F12F7"/>
    <w:rsid w:val="003F1EE2"/>
    <w:rsid w:val="003F5CD8"/>
    <w:rsid w:val="00400623"/>
    <w:rsid w:val="00410602"/>
    <w:rsid w:val="00413578"/>
    <w:rsid w:val="00417E5F"/>
    <w:rsid w:val="004217C4"/>
    <w:rsid w:val="004409D0"/>
    <w:rsid w:val="00447B21"/>
    <w:rsid w:val="004561F8"/>
    <w:rsid w:val="0046269E"/>
    <w:rsid w:val="00462E19"/>
    <w:rsid w:val="004639B1"/>
    <w:rsid w:val="00467101"/>
    <w:rsid w:val="00472391"/>
    <w:rsid w:val="00472BFE"/>
    <w:rsid w:val="00486163"/>
    <w:rsid w:val="00492CCE"/>
    <w:rsid w:val="004943EF"/>
    <w:rsid w:val="00497B09"/>
    <w:rsid w:val="004A0166"/>
    <w:rsid w:val="004A50BB"/>
    <w:rsid w:val="004A548D"/>
    <w:rsid w:val="004B2321"/>
    <w:rsid w:val="004C63DB"/>
    <w:rsid w:val="004D3B9C"/>
    <w:rsid w:val="004D4BF7"/>
    <w:rsid w:val="004E3C00"/>
    <w:rsid w:val="004E76EA"/>
    <w:rsid w:val="00501426"/>
    <w:rsid w:val="00504F0C"/>
    <w:rsid w:val="005110D6"/>
    <w:rsid w:val="005137C1"/>
    <w:rsid w:val="005146E4"/>
    <w:rsid w:val="00516311"/>
    <w:rsid w:val="0054336C"/>
    <w:rsid w:val="00543CF8"/>
    <w:rsid w:val="00544F82"/>
    <w:rsid w:val="005450D7"/>
    <w:rsid w:val="005517F8"/>
    <w:rsid w:val="00565D9A"/>
    <w:rsid w:val="00567D5E"/>
    <w:rsid w:val="00571C34"/>
    <w:rsid w:val="00573E07"/>
    <w:rsid w:val="00585DE0"/>
    <w:rsid w:val="0059006B"/>
    <w:rsid w:val="00590C87"/>
    <w:rsid w:val="005B16C8"/>
    <w:rsid w:val="005C1E4F"/>
    <w:rsid w:val="005C4040"/>
    <w:rsid w:val="005C5051"/>
    <w:rsid w:val="005D3EE4"/>
    <w:rsid w:val="005D4D0B"/>
    <w:rsid w:val="005D548D"/>
    <w:rsid w:val="005D6EE1"/>
    <w:rsid w:val="005D7382"/>
    <w:rsid w:val="005F1784"/>
    <w:rsid w:val="005F1FC6"/>
    <w:rsid w:val="005F78EA"/>
    <w:rsid w:val="00607F77"/>
    <w:rsid w:val="00611905"/>
    <w:rsid w:val="00611BBF"/>
    <w:rsid w:val="006365AE"/>
    <w:rsid w:val="0064295C"/>
    <w:rsid w:val="0064315E"/>
    <w:rsid w:val="0064373C"/>
    <w:rsid w:val="006559E7"/>
    <w:rsid w:val="006576B2"/>
    <w:rsid w:val="00662CDD"/>
    <w:rsid w:val="00663BA3"/>
    <w:rsid w:val="0066415D"/>
    <w:rsid w:val="00675B98"/>
    <w:rsid w:val="00676531"/>
    <w:rsid w:val="00680AEC"/>
    <w:rsid w:val="006820B6"/>
    <w:rsid w:val="00682F46"/>
    <w:rsid w:val="00683678"/>
    <w:rsid w:val="006922D8"/>
    <w:rsid w:val="00692CAC"/>
    <w:rsid w:val="00695408"/>
    <w:rsid w:val="006966DC"/>
    <w:rsid w:val="006A4703"/>
    <w:rsid w:val="006B01F8"/>
    <w:rsid w:val="006B42E3"/>
    <w:rsid w:val="006C38A6"/>
    <w:rsid w:val="006C3AC3"/>
    <w:rsid w:val="006D5727"/>
    <w:rsid w:val="006D6C8A"/>
    <w:rsid w:val="006E4CD6"/>
    <w:rsid w:val="006E5D82"/>
    <w:rsid w:val="006E5E73"/>
    <w:rsid w:val="006E7330"/>
    <w:rsid w:val="006E737B"/>
    <w:rsid w:val="006F0C31"/>
    <w:rsid w:val="006F1A40"/>
    <w:rsid w:val="006F4A6F"/>
    <w:rsid w:val="00701691"/>
    <w:rsid w:val="00706450"/>
    <w:rsid w:val="0071386D"/>
    <w:rsid w:val="007147A6"/>
    <w:rsid w:val="00731440"/>
    <w:rsid w:val="0073237C"/>
    <w:rsid w:val="007334C6"/>
    <w:rsid w:val="0073569D"/>
    <w:rsid w:val="00736358"/>
    <w:rsid w:val="0077748A"/>
    <w:rsid w:val="007828C7"/>
    <w:rsid w:val="00790FC1"/>
    <w:rsid w:val="007975D0"/>
    <w:rsid w:val="007B2B56"/>
    <w:rsid w:val="007B6314"/>
    <w:rsid w:val="007C2047"/>
    <w:rsid w:val="007C72B8"/>
    <w:rsid w:val="007D64C5"/>
    <w:rsid w:val="007E37A6"/>
    <w:rsid w:val="007E4ED3"/>
    <w:rsid w:val="007F17BB"/>
    <w:rsid w:val="007F41C0"/>
    <w:rsid w:val="007F6FDD"/>
    <w:rsid w:val="007F79A3"/>
    <w:rsid w:val="008013DC"/>
    <w:rsid w:val="008031CF"/>
    <w:rsid w:val="00804DE6"/>
    <w:rsid w:val="00813256"/>
    <w:rsid w:val="008145BF"/>
    <w:rsid w:val="00826331"/>
    <w:rsid w:val="00844B71"/>
    <w:rsid w:val="00851048"/>
    <w:rsid w:val="00856087"/>
    <w:rsid w:val="008564BB"/>
    <w:rsid w:val="0086011A"/>
    <w:rsid w:val="00861955"/>
    <w:rsid w:val="00872565"/>
    <w:rsid w:val="00892244"/>
    <w:rsid w:val="00897926"/>
    <w:rsid w:val="008A2894"/>
    <w:rsid w:val="008A659F"/>
    <w:rsid w:val="008A7FF7"/>
    <w:rsid w:val="008B6EC4"/>
    <w:rsid w:val="008C212D"/>
    <w:rsid w:val="008C3C13"/>
    <w:rsid w:val="008C5A69"/>
    <w:rsid w:val="008D02A2"/>
    <w:rsid w:val="008D0C67"/>
    <w:rsid w:val="008D5A1F"/>
    <w:rsid w:val="008D600B"/>
    <w:rsid w:val="008F1C53"/>
    <w:rsid w:val="008F7E9A"/>
    <w:rsid w:val="00902C42"/>
    <w:rsid w:val="00920815"/>
    <w:rsid w:val="00934060"/>
    <w:rsid w:val="00934B1E"/>
    <w:rsid w:val="00935D65"/>
    <w:rsid w:val="009378DA"/>
    <w:rsid w:val="0094134B"/>
    <w:rsid w:val="0094209B"/>
    <w:rsid w:val="00950550"/>
    <w:rsid w:val="0095093B"/>
    <w:rsid w:val="00951F4A"/>
    <w:rsid w:val="00963871"/>
    <w:rsid w:val="00964D6C"/>
    <w:rsid w:val="009668EF"/>
    <w:rsid w:val="00970BA2"/>
    <w:rsid w:val="00972D91"/>
    <w:rsid w:val="00973E9A"/>
    <w:rsid w:val="00974454"/>
    <w:rsid w:val="00977EDE"/>
    <w:rsid w:val="00984246"/>
    <w:rsid w:val="00984F81"/>
    <w:rsid w:val="0099182F"/>
    <w:rsid w:val="009957DB"/>
    <w:rsid w:val="009966E9"/>
    <w:rsid w:val="009B2944"/>
    <w:rsid w:val="009B630D"/>
    <w:rsid w:val="009C0108"/>
    <w:rsid w:val="009C2312"/>
    <w:rsid w:val="009C28A7"/>
    <w:rsid w:val="009C4A07"/>
    <w:rsid w:val="009D6348"/>
    <w:rsid w:val="009E5E6D"/>
    <w:rsid w:val="009F18AD"/>
    <w:rsid w:val="009F43C3"/>
    <w:rsid w:val="009F5FBD"/>
    <w:rsid w:val="009F7F6D"/>
    <w:rsid w:val="00A03C83"/>
    <w:rsid w:val="00A15499"/>
    <w:rsid w:val="00A16618"/>
    <w:rsid w:val="00A34ADC"/>
    <w:rsid w:val="00A447CD"/>
    <w:rsid w:val="00A5628D"/>
    <w:rsid w:val="00A72813"/>
    <w:rsid w:val="00A90957"/>
    <w:rsid w:val="00A95499"/>
    <w:rsid w:val="00A97297"/>
    <w:rsid w:val="00A97FFC"/>
    <w:rsid w:val="00AA7F47"/>
    <w:rsid w:val="00AB3EDC"/>
    <w:rsid w:val="00AB7ABF"/>
    <w:rsid w:val="00AC0E06"/>
    <w:rsid w:val="00AC207F"/>
    <w:rsid w:val="00AC45CD"/>
    <w:rsid w:val="00AC6FE0"/>
    <w:rsid w:val="00AD0C6B"/>
    <w:rsid w:val="00AD1975"/>
    <w:rsid w:val="00AD39CD"/>
    <w:rsid w:val="00AE145B"/>
    <w:rsid w:val="00B1003E"/>
    <w:rsid w:val="00B13B8F"/>
    <w:rsid w:val="00B15002"/>
    <w:rsid w:val="00B15682"/>
    <w:rsid w:val="00B27709"/>
    <w:rsid w:val="00B27E54"/>
    <w:rsid w:val="00B33B3F"/>
    <w:rsid w:val="00B358E0"/>
    <w:rsid w:val="00B3655E"/>
    <w:rsid w:val="00B516CE"/>
    <w:rsid w:val="00B62C0B"/>
    <w:rsid w:val="00B7214B"/>
    <w:rsid w:val="00B75D99"/>
    <w:rsid w:val="00B761F9"/>
    <w:rsid w:val="00B765CA"/>
    <w:rsid w:val="00BA6958"/>
    <w:rsid w:val="00BA6C8F"/>
    <w:rsid w:val="00BA7DF4"/>
    <w:rsid w:val="00BC7418"/>
    <w:rsid w:val="00BC7554"/>
    <w:rsid w:val="00BD14D2"/>
    <w:rsid w:val="00BD17A6"/>
    <w:rsid w:val="00C00732"/>
    <w:rsid w:val="00C12C8F"/>
    <w:rsid w:val="00C20216"/>
    <w:rsid w:val="00C2482F"/>
    <w:rsid w:val="00C37F62"/>
    <w:rsid w:val="00C44931"/>
    <w:rsid w:val="00C44ED4"/>
    <w:rsid w:val="00C47721"/>
    <w:rsid w:val="00C51706"/>
    <w:rsid w:val="00C54387"/>
    <w:rsid w:val="00C5485C"/>
    <w:rsid w:val="00C63DD1"/>
    <w:rsid w:val="00C65F38"/>
    <w:rsid w:val="00C71BF4"/>
    <w:rsid w:val="00C72117"/>
    <w:rsid w:val="00C75BE8"/>
    <w:rsid w:val="00C76A59"/>
    <w:rsid w:val="00C81139"/>
    <w:rsid w:val="00C9318B"/>
    <w:rsid w:val="00C95069"/>
    <w:rsid w:val="00C97A87"/>
    <w:rsid w:val="00CA1208"/>
    <w:rsid w:val="00CA4849"/>
    <w:rsid w:val="00CA4F73"/>
    <w:rsid w:val="00CD1D19"/>
    <w:rsid w:val="00CD3295"/>
    <w:rsid w:val="00CD44E6"/>
    <w:rsid w:val="00CE66F8"/>
    <w:rsid w:val="00CE7D08"/>
    <w:rsid w:val="00D03B5D"/>
    <w:rsid w:val="00D115D7"/>
    <w:rsid w:val="00D24D03"/>
    <w:rsid w:val="00D446A8"/>
    <w:rsid w:val="00D4585E"/>
    <w:rsid w:val="00D531AF"/>
    <w:rsid w:val="00D76513"/>
    <w:rsid w:val="00D83367"/>
    <w:rsid w:val="00D86255"/>
    <w:rsid w:val="00D93453"/>
    <w:rsid w:val="00D9380B"/>
    <w:rsid w:val="00D9696C"/>
    <w:rsid w:val="00DA32B5"/>
    <w:rsid w:val="00DB2439"/>
    <w:rsid w:val="00DC0565"/>
    <w:rsid w:val="00DC13A1"/>
    <w:rsid w:val="00DC396B"/>
    <w:rsid w:val="00DC4A89"/>
    <w:rsid w:val="00DD043F"/>
    <w:rsid w:val="00DD7CAB"/>
    <w:rsid w:val="00DE0691"/>
    <w:rsid w:val="00DE168E"/>
    <w:rsid w:val="00DE3C95"/>
    <w:rsid w:val="00DE5E17"/>
    <w:rsid w:val="00E0058E"/>
    <w:rsid w:val="00E05326"/>
    <w:rsid w:val="00E05905"/>
    <w:rsid w:val="00E10577"/>
    <w:rsid w:val="00E1083A"/>
    <w:rsid w:val="00E219D2"/>
    <w:rsid w:val="00E26C86"/>
    <w:rsid w:val="00E32414"/>
    <w:rsid w:val="00E37CF6"/>
    <w:rsid w:val="00E42005"/>
    <w:rsid w:val="00E71232"/>
    <w:rsid w:val="00E7230C"/>
    <w:rsid w:val="00E86B3E"/>
    <w:rsid w:val="00E94CA0"/>
    <w:rsid w:val="00E95DD9"/>
    <w:rsid w:val="00EA16C6"/>
    <w:rsid w:val="00EA7386"/>
    <w:rsid w:val="00EA7FDA"/>
    <w:rsid w:val="00EB1434"/>
    <w:rsid w:val="00EB1B11"/>
    <w:rsid w:val="00EB23B9"/>
    <w:rsid w:val="00EB3719"/>
    <w:rsid w:val="00EB498B"/>
    <w:rsid w:val="00EB6106"/>
    <w:rsid w:val="00EB6530"/>
    <w:rsid w:val="00EB7EF1"/>
    <w:rsid w:val="00EC0822"/>
    <w:rsid w:val="00EC360C"/>
    <w:rsid w:val="00EC4E47"/>
    <w:rsid w:val="00EE5667"/>
    <w:rsid w:val="00EF14F9"/>
    <w:rsid w:val="00EF5006"/>
    <w:rsid w:val="00F017DF"/>
    <w:rsid w:val="00F02E8A"/>
    <w:rsid w:val="00F12281"/>
    <w:rsid w:val="00F15B13"/>
    <w:rsid w:val="00F234FF"/>
    <w:rsid w:val="00F33E9F"/>
    <w:rsid w:val="00F370A9"/>
    <w:rsid w:val="00F40CBA"/>
    <w:rsid w:val="00F43578"/>
    <w:rsid w:val="00F4797F"/>
    <w:rsid w:val="00F5152E"/>
    <w:rsid w:val="00F651C8"/>
    <w:rsid w:val="00F66EEA"/>
    <w:rsid w:val="00F71B0E"/>
    <w:rsid w:val="00F731E9"/>
    <w:rsid w:val="00F82C54"/>
    <w:rsid w:val="00F90EEB"/>
    <w:rsid w:val="00F9657F"/>
    <w:rsid w:val="00F9791E"/>
    <w:rsid w:val="00FA0A00"/>
    <w:rsid w:val="00FA2E3D"/>
    <w:rsid w:val="00FB7FF1"/>
    <w:rsid w:val="00FC0CB9"/>
    <w:rsid w:val="00FD1BA5"/>
    <w:rsid w:val="00FD4011"/>
    <w:rsid w:val="00FD5E62"/>
    <w:rsid w:val="00FD70A1"/>
    <w:rsid w:val="00FD77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284F04"/>
  <w15:chartTrackingRefBased/>
  <w15:docId w15:val="{B37D378E-5DB8-4C66-99E0-9977E0E0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34C6"/>
    <w:pPr>
      <w:widowControl w:val="0"/>
      <w:jc w:val="both"/>
    </w:pPr>
    <w:rPr>
      <w:rFonts w:ascii="Times New Roman" w:eastAsia="Times New Roman" w:hAnsi="Times New Roman"/>
      <w:sz w:val="24"/>
    </w:rPr>
  </w:style>
  <w:style w:type="paragraph" w:styleId="1">
    <w:name w:val="heading 1"/>
    <w:basedOn w:val="a"/>
    <w:next w:val="a"/>
    <w:link w:val="1Char"/>
    <w:uiPriority w:val="9"/>
    <w:qFormat/>
    <w:rsid w:val="007334C6"/>
    <w:pPr>
      <w:keepNext/>
      <w:keepLines/>
      <w:outlineLvl w:val="0"/>
    </w:pPr>
    <w:rPr>
      <w:rFonts w:eastAsiaTheme="majorEastAsia"/>
      <w:b/>
      <w:bCs/>
      <w:kern w:val="44"/>
      <w:sz w:val="28"/>
      <w:szCs w:val="44"/>
    </w:rPr>
  </w:style>
  <w:style w:type="paragraph" w:styleId="2">
    <w:name w:val="heading 2"/>
    <w:basedOn w:val="a"/>
    <w:next w:val="a"/>
    <w:link w:val="2Char"/>
    <w:uiPriority w:val="9"/>
    <w:unhideWhenUsed/>
    <w:qFormat/>
    <w:rsid w:val="007334C6"/>
    <w:pPr>
      <w:keepNext/>
      <w:keepLines/>
      <w:spacing w:line="415" w:lineRule="auto"/>
      <w:outlineLvl w:val="1"/>
    </w:pPr>
    <w:rPr>
      <w:rFonts w:eastAsiaTheme="majorEastAsia" w:cstheme="majorBidi"/>
      <w:b/>
      <w:bCs/>
      <w:szCs w:val="32"/>
    </w:rPr>
  </w:style>
  <w:style w:type="paragraph" w:styleId="3">
    <w:name w:val="heading 3"/>
    <w:basedOn w:val="a"/>
    <w:next w:val="a"/>
    <w:link w:val="3Char"/>
    <w:uiPriority w:val="9"/>
    <w:unhideWhenUsed/>
    <w:qFormat/>
    <w:rsid w:val="007334C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334C6"/>
    <w:rPr>
      <w:rFonts w:ascii="Times New Roman" w:eastAsiaTheme="majorEastAsia" w:hAnsi="Times New Roman"/>
      <w:b/>
      <w:bCs/>
      <w:kern w:val="44"/>
      <w:sz w:val="28"/>
      <w:szCs w:val="44"/>
    </w:rPr>
  </w:style>
  <w:style w:type="character" w:customStyle="1" w:styleId="2Char">
    <w:name w:val="标题 2 Char"/>
    <w:basedOn w:val="a0"/>
    <w:link w:val="2"/>
    <w:uiPriority w:val="9"/>
    <w:rsid w:val="007334C6"/>
    <w:rPr>
      <w:rFonts w:ascii="Times New Roman" w:eastAsiaTheme="majorEastAsia" w:hAnsi="Times New Roman" w:cstheme="majorBidi"/>
      <w:b/>
      <w:bCs/>
      <w:sz w:val="24"/>
      <w:szCs w:val="32"/>
    </w:rPr>
  </w:style>
  <w:style w:type="character" w:customStyle="1" w:styleId="3Char">
    <w:name w:val="标题 3 Char"/>
    <w:basedOn w:val="a0"/>
    <w:link w:val="3"/>
    <w:uiPriority w:val="9"/>
    <w:rsid w:val="007334C6"/>
    <w:rPr>
      <w:rFonts w:ascii="Times New Roman" w:eastAsia="Times New Roman" w:hAnsi="Times New Roman"/>
      <w:b/>
      <w:bCs/>
      <w:sz w:val="32"/>
      <w:szCs w:val="32"/>
    </w:rPr>
  </w:style>
  <w:style w:type="paragraph" w:styleId="a3">
    <w:name w:val="header"/>
    <w:basedOn w:val="a"/>
    <w:link w:val="Char"/>
    <w:uiPriority w:val="99"/>
    <w:unhideWhenUsed/>
    <w:rsid w:val="007334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334C6"/>
    <w:rPr>
      <w:sz w:val="18"/>
      <w:szCs w:val="18"/>
    </w:rPr>
  </w:style>
  <w:style w:type="paragraph" w:styleId="a4">
    <w:name w:val="footer"/>
    <w:basedOn w:val="a"/>
    <w:link w:val="Char0"/>
    <w:uiPriority w:val="99"/>
    <w:unhideWhenUsed/>
    <w:rsid w:val="007334C6"/>
    <w:pPr>
      <w:tabs>
        <w:tab w:val="center" w:pos="4153"/>
        <w:tab w:val="right" w:pos="8306"/>
      </w:tabs>
      <w:snapToGrid w:val="0"/>
      <w:jc w:val="left"/>
    </w:pPr>
    <w:rPr>
      <w:sz w:val="18"/>
      <w:szCs w:val="18"/>
    </w:rPr>
  </w:style>
  <w:style w:type="character" w:customStyle="1" w:styleId="Char0">
    <w:name w:val="页脚 Char"/>
    <w:basedOn w:val="a0"/>
    <w:link w:val="a4"/>
    <w:uiPriority w:val="99"/>
    <w:rsid w:val="007334C6"/>
    <w:rPr>
      <w:sz w:val="18"/>
      <w:szCs w:val="18"/>
    </w:rPr>
  </w:style>
  <w:style w:type="paragraph" w:styleId="a5">
    <w:name w:val="Title"/>
    <w:aliases w:val="标题（核技术）"/>
    <w:basedOn w:val="a"/>
    <w:next w:val="a"/>
    <w:link w:val="Char1"/>
    <w:autoRedefine/>
    <w:uiPriority w:val="10"/>
    <w:qFormat/>
    <w:rsid w:val="00680AEC"/>
    <w:pPr>
      <w:spacing w:before="240" w:after="60"/>
      <w:outlineLvl w:val="0"/>
    </w:pPr>
    <w:rPr>
      <w:rFonts w:asciiTheme="majorHAnsi" w:hAnsiTheme="majorHAnsi" w:cstheme="majorBidi"/>
      <w:b/>
      <w:bCs/>
      <w:sz w:val="28"/>
      <w:szCs w:val="32"/>
    </w:rPr>
  </w:style>
  <w:style w:type="character" w:customStyle="1" w:styleId="Char1">
    <w:name w:val="标题 Char"/>
    <w:aliases w:val="标题（核技术） Char"/>
    <w:basedOn w:val="a0"/>
    <w:link w:val="a5"/>
    <w:uiPriority w:val="10"/>
    <w:rsid w:val="00680AEC"/>
    <w:rPr>
      <w:rFonts w:asciiTheme="majorHAnsi" w:eastAsia="Times New Roman" w:hAnsiTheme="majorHAnsi" w:cstheme="majorBidi"/>
      <w:b/>
      <w:bCs/>
      <w:sz w:val="28"/>
      <w:szCs w:val="32"/>
    </w:rPr>
  </w:style>
  <w:style w:type="paragraph" w:customStyle="1" w:styleId="WY">
    <w:name w:val="WY标题二"/>
    <w:basedOn w:val="a"/>
    <w:link w:val="WYChar"/>
    <w:qFormat/>
    <w:rsid w:val="007334C6"/>
    <w:pPr>
      <w:numPr>
        <w:ilvl w:val="1"/>
        <w:numId w:val="1"/>
      </w:numPr>
      <w:ind w:right="567"/>
      <w:jc w:val="left"/>
      <w:outlineLvl w:val="1"/>
    </w:pPr>
    <w:rPr>
      <w:rFonts w:eastAsia="黑体" w:cs="宋体"/>
      <w:b/>
      <w:bCs/>
      <w:szCs w:val="32"/>
    </w:rPr>
  </w:style>
  <w:style w:type="character" w:customStyle="1" w:styleId="WYChar">
    <w:name w:val="WY标题二 Char"/>
    <w:link w:val="WY"/>
    <w:rsid w:val="007334C6"/>
    <w:rPr>
      <w:rFonts w:ascii="Times New Roman" w:eastAsia="黑体" w:hAnsi="Times New Roman" w:cs="宋体"/>
      <w:b/>
      <w:bCs/>
      <w:sz w:val="24"/>
      <w:szCs w:val="32"/>
    </w:rPr>
  </w:style>
  <w:style w:type="paragraph" w:customStyle="1" w:styleId="WY0">
    <w:name w:val="WY标题三"/>
    <w:basedOn w:val="a"/>
    <w:link w:val="WYChar0"/>
    <w:qFormat/>
    <w:rsid w:val="007334C6"/>
    <w:pPr>
      <w:numPr>
        <w:ilvl w:val="2"/>
        <w:numId w:val="1"/>
      </w:numPr>
      <w:ind w:left="1276" w:right="567"/>
      <w:jc w:val="left"/>
      <w:outlineLvl w:val="2"/>
    </w:pPr>
    <w:rPr>
      <w:rFonts w:eastAsia="黑体" w:cs="宋体"/>
      <w:bCs/>
      <w:szCs w:val="32"/>
    </w:rPr>
  </w:style>
  <w:style w:type="character" w:customStyle="1" w:styleId="WYChar0">
    <w:name w:val="WY标题三 Char"/>
    <w:basedOn w:val="a0"/>
    <w:link w:val="WY0"/>
    <w:rsid w:val="007334C6"/>
    <w:rPr>
      <w:rFonts w:ascii="Times New Roman" w:eastAsia="黑体" w:hAnsi="Times New Roman" w:cs="宋体"/>
      <w:bCs/>
      <w:sz w:val="24"/>
      <w:szCs w:val="32"/>
    </w:rPr>
  </w:style>
  <w:style w:type="paragraph" w:customStyle="1" w:styleId="WY1">
    <w:name w:val="WY参考文献内容"/>
    <w:basedOn w:val="a"/>
    <w:link w:val="WYChar1"/>
    <w:qFormat/>
    <w:rsid w:val="007334C6"/>
    <w:pPr>
      <w:snapToGrid w:val="0"/>
      <w:jc w:val="left"/>
    </w:pPr>
    <w:rPr>
      <w:rFonts w:eastAsia="黑体"/>
      <w:color w:val="000000"/>
    </w:rPr>
  </w:style>
  <w:style w:type="character" w:customStyle="1" w:styleId="WYChar1">
    <w:name w:val="WY参考文献内容 Char"/>
    <w:basedOn w:val="a0"/>
    <w:link w:val="WY1"/>
    <w:rsid w:val="007334C6"/>
    <w:rPr>
      <w:rFonts w:ascii="Times New Roman" w:eastAsia="黑体" w:hAnsi="Times New Roman"/>
      <w:color w:val="000000"/>
      <w:sz w:val="24"/>
    </w:rPr>
  </w:style>
  <w:style w:type="paragraph" w:customStyle="1" w:styleId="WY2">
    <w:name w:val="WY正文"/>
    <w:basedOn w:val="a"/>
    <w:link w:val="WYChar2"/>
    <w:qFormat/>
    <w:rsid w:val="007334C6"/>
    <w:rPr>
      <w:szCs w:val="24"/>
    </w:rPr>
  </w:style>
  <w:style w:type="character" w:customStyle="1" w:styleId="WYChar2">
    <w:name w:val="WY正文 Char"/>
    <w:link w:val="WY2"/>
    <w:rsid w:val="007334C6"/>
    <w:rPr>
      <w:rFonts w:ascii="Times New Roman" w:eastAsia="Times New Roman" w:hAnsi="Times New Roman"/>
      <w:sz w:val="24"/>
      <w:szCs w:val="24"/>
    </w:rPr>
  </w:style>
  <w:style w:type="paragraph" w:customStyle="1" w:styleId="NS">
    <w:name w:val="NS标题"/>
    <w:basedOn w:val="a5"/>
    <w:link w:val="NSChar"/>
    <w:qFormat/>
    <w:rsid w:val="007334C6"/>
    <w:pPr>
      <w:spacing w:before="0" w:after="0"/>
      <w:outlineLvl w:val="9"/>
    </w:pPr>
    <w:rPr>
      <w:rFonts w:ascii="Times New Roman" w:eastAsia="黑体" w:hAnsi="Times New Roman" w:cs="Times New Roman"/>
      <w:szCs w:val="28"/>
    </w:rPr>
  </w:style>
  <w:style w:type="character" w:customStyle="1" w:styleId="NSChar">
    <w:name w:val="NS标题 Char"/>
    <w:basedOn w:val="Char1"/>
    <w:link w:val="NS"/>
    <w:rsid w:val="007334C6"/>
    <w:rPr>
      <w:rFonts w:ascii="Times New Roman" w:eastAsia="黑体" w:hAnsi="Times New Roman" w:cs="Times New Roman"/>
      <w:b/>
      <w:bCs/>
      <w:sz w:val="28"/>
      <w:szCs w:val="28"/>
    </w:rPr>
  </w:style>
  <w:style w:type="paragraph" w:customStyle="1" w:styleId="NS0">
    <w:name w:val="NS摘要"/>
    <w:basedOn w:val="a"/>
    <w:link w:val="NSChar0"/>
    <w:qFormat/>
    <w:rsid w:val="007334C6"/>
    <w:pPr>
      <w:jc w:val="left"/>
    </w:pPr>
    <w:rPr>
      <w:rFonts w:eastAsia="黑体" w:cs="Times New Roman"/>
      <w:b/>
      <w:bCs/>
      <w:szCs w:val="28"/>
    </w:rPr>
  </w:style>
  <w:style w:type="character" w:customStyle="1" w:styleId="NSChar0">
    <w:name w:val="NS摘要 Char"/>
    <w:basedOn w:val="a0"/>
    <w:link w:val="NS0"/>
    <w:rsid w:val="007334C6"/>
    <w:rPr>
      <w:rFonts w:ascii="Times New Roman" w:eastAsia="黑体" w:hAnsi="Times New Roman" w:cs="Times New Roman"/>
      <w:b/>
      <w:bCs/>
      <w:sz w:val="24"/>
      <w:szCs w:val="28"/>
    </w:rPr>
  </w:style>
  <w:style w:type="paragraph" w:customStyle="1" w:styleId="NS1">
    <w:name w:val="NS图片"/>
    <w:basedOn w:val="a"/>
    <w:link w:val="NSChar1"/>
    <w:qFormat/>
    <w:rsid w:val="007334C6"/>
    <w:pPr>
      <w:keepNext/>
      <w:jc w:val="center"/>
    </w:pPr>
    <w:rPr>
      <w:rFonts w:eastAsia="宋体"/>
    </w:rPr>
  </w:style>
  <w:style w:type="character" w:customStyle="1" w:styleId="NSChar1">
    <w:name w:val="NS图片 Char"/>
    <w:basedOn w:val="a0"/>
    <w:link w:val="NS1"/>
    <w:rsid w:val="007334C6"/>
    <w:rPr>
      <w:rFonts w:ascii="Times New Roman" w:eastAsia="宋体" w:hAnsi="Times New Roman"/>
      <w:sz w:val="24"/>
    </w:rPr>
  </w:style>
  <w:style w:type="paragraph" w:customStyle="1" w:styleId="NS3">
    <w:name w:val="NS标题3"/>
    <w:basedOn w:val="a"/>
    <w:link w:val="NS3Char"/>
    <w:qFormat/>
    <w:rsid w:val="007334C6"/>
    <w:pPr>
      <w:jc w:val="left"/>
      <w:outlineLvl w:val="2"/>
    </w:pPr>
    <w:rPr>
      <w:rFonts w:eastAsia="黑体"/>
      <w:b/>
    </w:rPr>
  </w:style>
  <w:style w:type="character" w:customStyle="1" w:styleId="NS3Char">
    <w:name w:val="NS标题3 Char"/>
    <w:basedOn w:val="a0"/>
    <w:link w:val="NS3"/>
    <w:rsid w:val="007334C6"/>
    <w:rPr>
      <w:rFonts w:ascii="Times New Roman" w:eastAsia="黑体" w:hAnsi="Times New Roman"/>
      <w:b/>
      <w:sz w:val="24"/>
    </w:rPr>
  </w:style>
  <w:style w:type="paragraph" w:customStyle="1" w:styleId="NS2">
    <w:name w:val="NS正文"/>
    <w:basedOn w:val="a"/>
    <w:link w:val="NSChar2"/>
    <w:qFormat/>
    <w:rsid w:val="007334C6"/>
    <w:rPr>
      <w:rFonts w:eastAsia="宋体" w:cs="Times New Roman"/>
    </w:rPr>
  </w:style>
  <w:style w:type="character" w:customStyle="1" w:styleId="NSChar2">
    <w:name w:val="NS正文 Char"/>
    <w:basedOn w:val="a0"/>
    <w:link w:val="NS2"/>
    <w:rsid w:val="007334C6"/>
    <w:rPr>
      <w:rFonts w:ascii="Times New Roman" w:eastAsia="宋体" w:hAnsi="Times New Roman" w:cs="Times New Roman"/>
      <w:sz w:val="24"/>
    </w:rPr>
  </w:style>
  <w:style w:type="character" w:styleId="a6">
    <w:name w:val="Hyperlink"/>
    <w:basedOn w:val="a0"/>
    <w:uiPriority w:val="99"/>
    <w:unhideWhenUsed/>
    <w:rsid w:val="007334C6"/>
    <w:rPr>
      <w:color w:val="0563C1" w:themeColor="hyperlink"/>
      <w:u w:val="single"/>
    </w:rPr>
  </w:style>
  <w:style w:type="paragraph" w:styleId="a7">
    <w:name w:val="List Paragraph"/>
    <w:basedOn w:val="a"/>
    <w:uiPriority w:val="34"/>
    <w:qFormat/>
    <w:rsid w:val="007334C6"/>
    <w:pPr>
      <w:ind w:firstLineChars="200" w:firstLine="420"/>
    </w:pPr>
  </w:style>
  <w:style w:type="paragraph" w:styleId="a8">
    <w:name w:val="caption"/>
    <w:basedOn w:val="a"/>
    <w:next w:val="a"/>
    <w:uiPriority w:val="35"/>
    <w:unhideWhenUsed/>
    <w:qFormat/>
    <w:rsid w:val="007334C6"/>
    <w:rPr>
      <w:rFonts w:cstheme="majorBidi"/>
      <w:b/>
      <w:szCs w:val="20"/>
    </w:rPr>
  </w:style>
  <w:style w:type="paragraph" w:styleId="a9">
    <w:name w:val="endnote text"/>
    <w:basedOn w:val="a"/>
    <w:link w:val="Char2"/>
    <w:uiPriority w:val="99"/>
    <w:semiHidden/>
    <w:unhideWhenUsed/>
    <w:rsid w:val="007334C6"/>
    <w:pPr>
      <w:snapToGrid w:val="0"/>
      <w:jc w:val="left"/>
    </w:pPr>
  </w:style>
  <w:style w:type="character" w:customStyle="1" w:styleId="Char2">
    <w:name w:val="尾注文本 Char"/>
    <w:basedOn w:val="a0"/>
    <w:link w:val="a9"/>
    <w:uiPriority w:val="99"/>
    <w:semiHidden/>
    <w:rsid w:val="007334C6"/>
    <w:rPr>
      <w:rFonts w:ascii="Times New Roman" w:eastAsia="Times New Roman" w:hAnsi="Times New Roman"/>
      <w:sz w:val="24"/>
    </w:rPr>
  </w:style>
  <w:style w:type="character" w:styleId="aa">
    <w:name w:val="endnote reference"/>
    <w:basedOn w:val="a0"/>
    <w:uiPriority w:val="99"/>
    <w:unhideWhenUsed/>
    <w:rsid w:val="007334C6"/>
    <w:rPr>
      <w:vertAlign w:val="superscript"/>
    </w:rPr>
  </w:style>
  <w:style w:type="character" w:customStyle="1" w:styleId="MTEquationSection">
    <w:name w:val="MTEquationSection"/>
    <w:basedOn w:val="a0"/>
    <w:rsid w:val="007334C6"/>
    <w:rPr>
      <w:rFonts w:ascii="Times New Roman" w:hAnsi="Times New Roman" w:cs="Times New Roman"/>
      <w:vanish/>
      <w:color w:val="FF0000"/>
    </w:rPr>
  </w:style>
  <w:style w:type="table" w:styleId="ab">
    <w:name w:val="Table Grid"/>
    <w:basedOn w:val="a1"/>
    <w:uiPriority w:val="39"/>
    <w:rsid w:val="007334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公式"/>
    <w:basedOn w:val="a"/>
    <w:qFormat/>
    <w:rsid w:val="007334C6"/>
    <w:pPr>
      <w:tabs>
        <w:tab w:val="center" w:pos="4200"/>
        <w:tab w:val="right" w:pos="8400"/>
      </w:tabs>
      <w:jc w:val="left"/>
    </w:pPr>
    <w:rPr>
      <w:rFonts w:ascii="Arial" w:eastAsiaTheme="minorEastAsia" w:hAnsi="Arial" w:cs="Arial"/>
    </w:rPr>
  </w:style>
  <w:style w:type="paragraph" w:styleId="ad">
    <w:name w:val="footnote text"/>
    <w:basedOn w:val="a"/>
    <w:link w:val="Char3"/>
    <w:uiPriority w:val="99"/>
    <w:semiHidden/>
    <w:unhideWhenUsed/>
    <w:rsid w:val="007334C6"/>
    <w:pPr>
      <w:snapToGrid w:val="0"/>
      <w:jc w:val="left"/>
    </w:pPr>
    <w:rPr>
      <w:sz w:val="18"/>
      <w:szCs w:val="18"/>
    </w:rPr>
  </w:style>
  <w:style w:type="character" w:customStyle="1" w:styleId="Char3">
    <w:name w:val="脚注文本 Char"/>
    <w:basedOn w:val="a0"/>
    <w:link w:val="ad"/>
    <w:uiPriority w:val="99"/>
    <w:semiHidden/>
    <w:rsid w:val="007334C6"/>
    <w:rPr>
      <w:rFonts w:ascii="Times New Roman" w:eastAsia="Times New Roman" w:hAnsi="Times New Roman"/>
      <w:sz w:val="18"/>
      <w:szCs w:val="18"/>
    </w:rPr>
  </w:style>
  <w:style w:type="character" w:styleId="ae">
    <w:name w:val="footnote reference"/>
    <w:basedOn w:val="a0"/>
    <w:uiPriority w:val="99"/>
    <w:semiHidden/>
    <w:unhideWhenUsed/>
    <w:rsid w:val="007334C6"/>
    <w:rPr>
      <w:vertAlign w:val="superscript"/>
    </w:rPr>
  </w:style>
  <w:style w:type="character" w:customStyle="1" w:styleId="HTMLChar">
    <w:name w:val="HTML 预设格式 Char"/>
    <w:basedOn w:val="a0"/>
    <w:link w:val="HTML"/>
    <w:uiPriority w:val="99"/>
    <w:semiHidden/>
    <w:rsid w:val="007334C6"/>
    <w:rPr>
      <w:rFonts w:ascii="宋体" w:eastAsia="宋体" w:hAnsi="宋体" w:cs="宋体"/>
      <w:kern w:val="0"/>
      <w:sz w:val="24"/>
      <w:szCs w:val="24"/>
    </w:rPr>
  </w:style>
  <w:style w:type="paragraph" w:styleId="HTML">
    <w:name w:val="HTML Preformatted"/>
    <w:basedOn w:val="a"/>
    <w:link w:val="HTMLChar"/>
    <w:uiPriority w:val="99"/>
    <w:semiHidden/>
    <w:unhideWhenUsed/>
    <w:rsid w:val="007334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Char4">
    <w:name w:val="批注框文本 Char"/>
    <w:basedOn w:val="a0"/>
    <w:link w:val="af"/>
    <w:uiPriority w:val="99"/>
    <w:semiHidden/>
    <w:rsid w:val="007334C6"/>
    <w:rPr>
      <w:rFonts w:ascii="Times New Roman" w:eastAsia="Times New Roman" w:hAnsi="Times New Roman"/>
      <w:sz w:val="18"/>
      <w:szCs w:val="18"/>
    </w:rPr>
  </w:style>
  <w:style w:type="paragraph" w:styleId="af">
    <w:name w:val="Balloon Text"/>
    <w:basedOn w:val="a"/>
    <w:link w:val="Char4"/>
    <w:uiPriority w:val="99"/>
    <w:semiHidden/>
    <w:unhideWhenUsed/>
    <w:rsid w:val="007334C6"/>
    <w:rPr>
      <w:sz w:val="18"/>
      <w:szCs w:val="18"/>
    </w:rPr>
  </w:style>
  <w:style w:type="character" w:customStyle="1" w:styleId="apple-converted-space">
    <w:name w:val="apple-converted-space"/>
    <w:basedOn w:val="a0"/>
    <w:rsid w:val="007334C6"/>
  </w:style>
  <w:style w:type="character" w:customStyle="1" w:styleId="keyword">
    <w:name w:val="keyword"/>
    <w:basedOn w:val="a0"/>
    <w:rsid w:val="007334C6"/>
  </w:style>
  <w:style w:type="character" w:customStyle="1" w:styleId="style1">
    <w:name w:val="style1"/>
    <w:basedOn w:val="a0"/>
    <w:rsid w:val="007334C6"/>
  </w:style>
  <w:style w:type="numbering" w:customStyle="1" w:styleId="references">
    <w:name w:val="references"/>
    <w:rsid w:val="00675B98"/>
    <w:pPr>
      <w:numPr>
        <w:numId w:val="28"/>
      </w:numPr>
    </w:pPr>
  </w:style>
  <w:style w:type="paragraph" w:customStyle="1" w:styleId="referencetext">
    <w:name w:val="reference_text"/>
    <w:basedOn w:val="af0"/>
    <w:rsid w:val="00675B98"/>
    <w:pPr>
      <w:widowControl/>
      <w:numPr>
        <w:numId w:val="28"/>
      </w:numPr>
      <w:tabs>
        <w:tab w:val="clear" w:pos="454"/>
      </w:tabs>
      <w:spacing w:after="160" w:line="264" w:lineRule="auto"/>
      <w:ind w:left="360" w:hanging="360"/>
    </w:pPr>
    <w:rPr>
      <w:rFonts w:eastAsia="宋体" w:cs="Times New Roman"/>
      <w:kern w:val="0"/>
      <w:sz w:val="20"/>
      <w:szCs w:val="20"/>
      <w:lang w:val="en-GB" w:eastAsia="ru-RU"/>
    </w:rPr>
  </w:style>
  <w:style w:type="paragraph" w:styleId="af0">
    <w:name w:val="Body Text"/>
    <w:basedOn w:val="a"/>
    <w:link w:val="Char5"/>
    <w:uiPriority w:val="99"/>
    <w:semiHidden/>
    <w:unhideWhenUsed/>
    <w:rsid w:val="00675B98"/>
    <w:pPr>
      <w:spacing w:after="120"/>
    </w:pPr>
  </w:style>
  <w:style w:type="character" w:customStyle="1" w:styleId="Char5">
    <w:name w:val="正文文本 Char"/>
    <w:basedOn w:val="a0"/>
    <w:link w:val="af0"/>
    <w:uiPriority w:val="99"/>
    <w:semiHidden/>
    <w:rsid w:val="00675B98"/>
    <w:rPr>
      <w:rFonts w:ascii="Times New Roman" w:eastAsia="Times New Roman" w:hAnsi="Times New Roman"/>
      <w:sz w:val="24"/>
    </w:rPr>
  </w:style>
  <w:style w:type="paragraph" w:customStyle="1" w:styleId="section">
    <w:name w:val="section"/>
    <w:next w:val="af0"/>
    <w:rsid w:val="00F82C54"/>
    <w:pPr>
      <w:keepNext/>
      <w:keepLines/>
      <w:numPr>
        <w:numId w:val="29"/>
      </w:numPr>
      <w:spacing w:before="240" w:after="160"/>
    </w:pPr>
    <w:rPr>
      <w:rFonts w:ascii="Times New Roman" w:eastAsia="宋体" w:hAnsi="Times New Roman" w:cs="Times New Roman"/>
      <w:b/>
      <w:kern w:val="0"/>
      <w:sz w:val="24"/>
      <w:szCs w:val="20"/>
      <w:lang w:eastAsia="ru-RU"/>
    </w:rPr>
  </w:style>
  <w:style w:type="paragraph" w:customStyle="1" w:styleId="Subsection">
    <w:name w:val="Subsection"/>
    <w:next w:val="af0"/>
    <w:rsid w:val="00F82C54"/>
    <w:pPr>
      <w:keepNext/>
      <w:keepLines/>
      <w:numPr>
        <w:ilvl w:val="1"/>
        <w:numId w:val="29"/>
      </w:numPr>
      <w:spacing w:before="120" w:after="120"/>
    </w:pPr>
    <w:rPr>
      <w:rFonts w:ascii="Times New Roman" w:eastAsia="宋体" w:hAnsi="Times New Roman" w:cs="Times New Roman"/>
      <w:b/>
      <w:kern w:val="0"/>
      <w:sz w:val="22"/>
      <w:szCs w:val="20"/>
      <w:lang w:eastAsia="ru-RU"/>
    </w:rPr>
  </w:style>
  <w:style w:type="paragraph" w:customStyle="1" w:styleId="Subsubsection">
    <w:name w:val="Subsubsection"/>
    <w:basedOn w:val="Subsection"/>
    <w:next w:val="af0"/>
    <w:rsid w:val="00F82C54"/>
    <w:pPr>
      <w:numPr>
        <w:ilvl w:val="2"/>
      </w:numPr>
    </w:pPr>
  </w:style>
  <w:style w:type="paragraph" w:customStyle="1" w:styleId="sectionNo">
    <w:name w:val="sectionNo"/>
    <w:basedOn w:val="section"/>
    <w:next w:val="af0"/>
    <w:rsid w:val="00FD4011"/>
    <w:pPr>
      <w:numPr>
        <w:numId w:val="0"/>
      </w:numPr>
    </w:pPr>
  </w:style>
  <w:style w:type="paragraph" w:customStyle="1" w:styleId="BodyTextfirstline">
    <w:name w:val="Body Text first line"/>
    <w:basedOn w:val="af0"/>
    <w:next w:val="af1"/>
    <w:rsid w:val="005F78EA"/>
    <w:pPr>
      <w:widowControl/>
      <w:spacing w:after="0" w:line="264" w:lineRule="auto"/>
    </w:pPr>
    <w:rPr>
      <w:rFonts w:eastAsia="宋体" w:cs="Times New Roman"/>
      <w:bCs/>
      <w:iCs/>
      <w:kern w:val="0"/>
      <w:sz w:val="22"/>
      <w:szCs w:val="20"/>
      <w:lang w:val="en-GB" w:eastAsia="ru-RU"/>
    </w:rPr>
  </w:style>
  <w:style w:type="paragraph" w:styleId="af1">
    <w:name w:val="Block Text"/>
    <w:basedOn w:val="a"/>
    <w:rsid w:val="005F78EA"/>
    <w:pPr>
      <w:widowControl/>
      <w:spacing w:after="120"/>
      <w:ind w:left="1440" w:right="1440"/>
      <w:jc w:val="left"/>
    </w:pPr>
    <w:rPr>
      <w:rFonts w:eastAsia="宋体" w:cs="Times New Roman"/>
      <w:kern w:val="0"/>
      <w:sz w:val="20"/>
      <w:szCs w:val="20"/>
      <w:lang w:val="ru-RU" w:eastAsia="ru-RU"/>
    </w:rPr>
  </w:style>
  <w:style w:type="character" w:styleId="af2">
    <w:name w:val="annotation reference"/>
    <w:basedOn w:val="a0"/>
    <w:uiPriority w:val="99"/>
    <w:semiHidden/>
    <w:unhideWhenUsed/>
    <w:rsid w:val="00565D9A"/>
    <w:rPr>
      <w:sz w:val="21"/>
      <w:szCs w:val="21"/>
    </w:rPr>
  </w:style>
  <w:style w:type="paragraph" w:styleId="af3">
    <w:name w:val="annotation text"/>
    <w:basedOn w:val="a"/>
    <w:link w:val="Char6"/>
    <w:uiPriority w:val="99"/>
    <w:semiHidden/>
    <w:unhideWhenUsed/>
    <w:rsid w:val="00565D9A"/>
    <w:pPr>
      <w:jc w:val="left"/>
    </w:pPr>
  </w:style>
  <w:style w:type="character" w:customStyle="1" w:styleId="Char6">
    <w:name w:val="批注文字 Char"/>
    <w:basedOn w:val="a0"/>
    <w:link w:val="af3"/>
    <w:uiPriority w:val="99"/>
    <w:semiHidden/>
    <w:rsid w:val="00565D9A"/>
    <w:rPr>
      <w:rFonts w:ascii="Times New Roman" w:eastAsia="Times New Roman" w:hAnsi="Times New Roman"/>
      <w:sz w:val="24"/>
    </w:rPr>
  </w:style>
  <w:style w:type="paragraph" w:styleId="af4">
    <w:name w:val="annotation subject"/>
    <w:basedOn w:val="af3"/>
    <w:next w:val="af3"/>
    <w:link w:val="Char7"/>
    <w:uiPriority w:val="99"/>
    <w:semiHidden/>
    <w:unhideWhenUsed/>
    <w:rsid w:val="00565D9A"/>
    <w:rPr>
      <w:b/>
      <w:bCs/>
    </w:rPr>
  </w:style>
  <w:style w:type="character" w:customStyle="1" w:styleId="Char7">
    <w:name w:val="批注主题 Char"/>
    <w:basedOn w:val="Char6"/>
    <w:link w:val="af4"/>
    <w:uiPriority w:val="99"/>
    <w:semiHidden/>
    <w:rsid w:val="00565D9A"/>
    <w:rPr>
      <w:rFonts w:ascii="Times New Roman" w:eastAsia="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comments" Target="comments.xml"/><Relationship Id="rId18" Type="http://schemas.openxmlformats.org/officeDocument/2006/relationships/image" Target="media/image6.emf"/><Relationship Id="rId26" Type="http://schemas.openxmlformats.org/officeDocument/2006/relationships/hyperlink" Target="http://www.hamamatsu.com/resources/pdf/ssd/si_pd_kspd0001e.pdf"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image" Target="media/image5.png"/><Relationship Id="rId25" Type="http://schemas.openxmlformats.org/officeDocument/2006/relationships/package" Target="embeddings/Microsoft_Visio___5.vsdx"/><Relationship Id="rId2" Type="http://schemas.openxmlformats.org/officeDocument/2006/relationships/numbering" Target="numbering.xml"/><Relationship Id="rId16" Type="http://schemas.openxmlformats.org/officeDocument/2006/relationships/package" Target="embeddings/Microsoft_Visio___3.vsdx"/><Relationship Id="rId20" Type="http://schemas.openxmlformats.org/officeDocument/2006/relationships/image" Target="media/image7.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emf"/><Relationship Id="rId28" Type="http://schemas.microsoft.com/office/2011/relationships/people" Target="people.xml"/><Relationship Id="rId10" Type="http://schemas.openxmlformats.org/officeDocument/2006/relationships/image" Target="media/image2.png"/><Relationship Id="rId19" Type="http://schemas.openxmlformats.org/officeDocument/2006/relationships/package" Target="embeddings/Microsoft_Visio___4.vsdx"/><Relationship Id="rId4" Type="http://schemas.openxmlformats.org/officeDocument/2006/relationships/settings" Target="settings.xml"/><Relationship Id="rId9" Type="http://schemas.openxmlformats.org/officeDocument/2006/relationships/package" Target="embeddings/Microsoft_Visio___1.vsdx"/><Relationship Id="rId14" Type="http://schemas.microsoft.com/office/2011/relationships/commentsExtended" Target="commentsExtended.xml"/><Relationship Id="rId22" Type="http://schemas.openxmlformats.org/officeDocument/2006/relationships/image" Target="media/image9.jpeg"/><Relationship Id="rId27" Type="http://schemas.openxmlformats.org/officeDocument/2006/relationships/fontTable" Target="fontTable.xml"/><Relationship Id="rId30" Type="http://schemas.microsoft.com/office/2016/09/relationships/commentsIds" Target="commentsId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7F47A-6A09-46B2-B29C-13903FF56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10</Pages>
  <Words>2916</Words>
  <Characters>16622</Characters>
  <Application>Microsoft Office Word</Application>
  <DocSecurity>0</DocSecurity>
  <Lines>138</Lines>
  <Paragraphs>38</Paragraphs>
  <ScaleCrop>false</ScaleCrop>
  <Company/>
  <LinksUpToDate>false</LinksUpToDate>
  <CharactersWithSpaces>19500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Msy</cp:lastModifiedBy>
  <cp:revision>396</cp:revision>
  <cp:lastPrinted>2018-03-26T08:34:00Z</cp:lastPrinted>
  <dcterms:created xsi:type="dcterms:W3CDTF">2018-03-22T08:26:00Z</dcterms:created>
  <dcterms:modified xsi:type="dcterms:W3CDTF">2018-03-27T11:57:00Z</dcterms:modified>
</cp:coreProperties>
</file>