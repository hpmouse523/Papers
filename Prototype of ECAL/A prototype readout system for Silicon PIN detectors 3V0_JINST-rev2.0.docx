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BDB90D" w14:textId="6C5D403B" w:rsidR="00BA5856" w:rsidRPr="00EC174D" w:rsidRDefault="00035074" w:rsidP="00EC174D">
      <w:pPr>
        <w:pStyle w:val="a5"/>
      </w:pPr>
      <w:r w:rsidRPr="00EC174D">
        <w:t xml:space="preserve">Prototype </w:t>
      </w:r>
      <w:r w:rsidR="00DC263E" w:rsidRPr="00EC174D">
        <w:t>R</w:t>
      </w:r>
      <w:r w:rsidRPr="00EC174D">
        <w:t xml:space="preserve">eadout </w:t>
      </w:r>
      <w:r w:rsidR="00DC263E" w:rsidRPr="00EC174D">
        <w:t>Electronics of</w:t>
      </w:r>
      <w:r w:rsidRPr="00EC174D">
        <w:t xml:space="preserve"> Silicon PIN </w:t>
      </w:r>
      <w:r w:rsidR="00DC263E" w:rsidRPr="00EC174D">
        <w:t xml:space="preserve">Diode </w:t>
      </w:r>
      <w:r w:rsidR="003F4DEC" w:rsidRPr="00EC174D">
        <w:t>A</w:t>
      </w:r>
      <w:r w:rsidR="00DC263E" w:rsidRPr="00EC174D">
        <w:t>rray</w:t>
      </w:r>
      <w:r w:rsidR="00872DC9">
        <w:t>s</w:t>
      </w:r>
      <w:r w:rsidRPr="00EC174D">
        <w:t xml:space="preserve"> </w:t>
      </w:r>
      <w:r w:rsidR="00DC263E" w:rsidRPr="00EC174D">
        <w:t>for</w:t>
      </w:r>
      <w:r w:rsidRPr="00EC174D">
        <w:t xml:space="preserve"> </w:t>
      </w:r>
      <w:r w:rsidR="00DC263E" w:rsidRPr="00EC174D">
        <w:t>CEPC ECAL Pre-research</w:t>
      </w:r>
    </w:p>
    <w:p w14:paraId="5B711B09" w14:textId="77777777" w:rsidR="00955839" w:rsidRPr="002B524B" w:rsidRDefault="00B74980" w:rsidP="00955839">
      <w:pPr>
        <w:pStyle w:val="Author"/>
        <w:rPr>
          <w:vertAlign w:val="superscript"/>
          <w:lang w:val="pl-PL"/>
        </w:rPr>
      </w:pPr>
      <w:r>
        <w:rPr>
          <w:lang w:val="sv-SE"/>
        </w:rPr>
        <w:t>S.</w:t>
      </w:r>
      <w:r w:rsidR="0005036B">
        <w:rPr>
          <w:lang w:val="sv-SE"/>
        </w:rPr>
        <w:t xml:space="preserve"> </w:t>
      </w:r>
      <w:r>
        <w:rPr>
          <w:lang w:val="sv-SE"/>
        </w:rPr>
        <w:t>Ma</w:t>
      </w:r>
      <w:r w:rsidR="005D33E6">
        <w:rPr>
          <w:lang w:val="sv-SE"/>
        </w:rPr>
        <w:t>,</w:t>
      </w:r>
      <w:r w:rsidR="00C000F0">
        <w:rPr>
          <w:rStyle w:val="AuthorAddressMark"/>
          <w:b w:val="0"/>
        </w:rPr>
        <w:t>a</w:t>
      </w:r>
      <w:r>
        <w:rPr>
          <w:rStyle w:val="AuthorAddressMark"/>
          <w:b w:val="0"/>
        </w:rPr>
        <w:t>,</w:t>
      </w:r>
      <w:r w:rsidR="00C000F0">
        <w:rPr>
          <w:rStyle w:val="AuthorAddressMark"/>
          <w:b w:val="0"/>
        </w:rPr>
        <w:t xml:space="preserve"> b</w:t>
      </w:r>
      <w:r w:rsidR="0005036B">
        <w:rPr>
          <w:lang w:val="sv-SE"/>
        </w:rPr>
        <w:t xml:space="preserve"> </w:t>
      </w:r>
      <w:r>
        <w:rPr>
          <w:lang w:val="sv-SE"/>
        </w:rPr>
        <w:t>S.</w:t>
      </w:r>
      <w:r w:rsidR="0005036B">
        <w:rPr>
          <w:lang w:val="sv-SE"/>
        </w:rPr>
        <w:t xml:space="preserve"> </w:t>
      </w:r>
      <w:r>
        <w:rPr>
          <w:lang w:val="sv-SE"/>
        </w:rPr>
        <w:t>Liu</w:t>
      </w:r>
      <w:r w:rsidR="003A707C">
        <w:rPr>
          <w:lang w:val="sv-SE"/>
        </w:rPr>
        <w:t>,</w:t>
      </w:r>
      <w:r w:rsidR="00C000F0">
        <w:rPr>
          <w:rStyle w:val="AuthorAddressMark"/>
          <w:b w:val="0"/>
        </w:rPr>
        <w:t>a</w:t>
      </w:r>
      <w:r>
        <w:rPr>
          <w:rStyle w:val="AuthorAddressMark"/>
          <w:b w:val="0"/>
        </w:rPr>
        <w:t>,</w:t>
      </w:r>
      <w:r w:rsidR="00C000F0">
        <w:rPr>
          <w:rStyle w:val="AuthorAddressMark"/>
          <w:b w:val="0"/>
        </w:rPr>
        <w:t xml:space="preserve"> b</w:t>
      </w:r>
      <w:r w:rsidR="005D33E6">
        <w:rPr>
          <w:rStyle w:val="AuthorAddressMark"/>
          <w:b w:val="0"/>
        </w:rPr>
        <w:t>,</w:t>
      </w:r>
      <w:r w:rsidR="009F2BB3">
        <w:rPr>
          <w:lang w:val="sv-SE"/>
        </w:rPr>
        <w:t xml:space="preserve"> </w:t>
      </w:r>
      <w:r>
        <w:rPr>
          <w:lang w:val="sv-SE"/>
        </w:rPr>
        <w:t xml:space="preserve"> C. Feng</w:t>
      </w:r>
      <w:r w:rsidR="003A707C">
        <w:rPr>
          <w:lang w:val="sv-SE"/>
        </w:rPr>
        <w:t>,</w:t>
      </w:r>
      <w:r w:rsidR="00C000F0">
        <w:rPr>
          <w:rStyle w:val="AuthorAddressMark"/>
          <w:b w:val="0"/>
        </w:rPr>
        <w:t>a</w:t>
      </w:r>
      <w:r w:rsidRPr="00B74980">
        <w:rPr>
          <w:rStyle w:val="AuthorAddressMark"/>
          <w:b w:val="0"/>
        </w:rPr>
        <w:t>,</w:t>
      </w:r>
      <w:r w:rsidR="00C000F0">
        <w:rPr>
          <w:rStyle w:val="AuthorAddressMark"/>
          <w:b w:val="0"/>
        </w:rPr>
        <w:t xml:space="preserve"> b</w:t>
      </w:r>
      <w:r>
        <w:rPr>
          <w:lang w:val="sv-SE"/>
        </w:rPr>
        <w:t xml:space="preserve"> H. Liu</w:t>
      </w:r>
      <w:r w:rsidR="003A707C">
        <w:rPr>
          <w:lang w:val="sv-SE"/>
        </w:rPr>
        <w:t>,</w:t>
      </w:r>
      <w:r w:rsidR="00C000F0">
        <w:rPr>
          <w:rStyle w:val="AuthorAddressMark"/>
          <w:b w:val="0"/>
        </w:rPr>
        <w:t>a</w:t>
      </w:r>
      <w:r w:rsidRPr="00B74980">
        <w:rPr>
          <w:rStyle w:val="AuthorAddressMark"/>
          <w:b w:val="0"/>
        </w:rPr>
        <w:t>,</w:t>
      </w:r>
      <w:r w:rsidR="00C000F0">
        <w:rPr>
          <w:rStyle w:val="AuthorAddressMark"/>
          <w:b w:val="0"/>
        </w:rPr>
        <w:t xml:space="preserve"> b</w:t>
      </w:r>
      <w:r>
        <w:rPr>
          <w:lang w:val="sv-SE"/>
        </w:rPr>
        <w:t xml:space="preserve"> and Q. An</w:t>
      </w:r>
      <w:r w:rsidR="00C000F0">
        <w:rPr>
          <w:rStyle w:val="AuthorAddressMark"/>
          <w:b w:val="0"/>
        </w:rPr>
        <w:t>a</w:t>
      </w:r>
      <w:r>
        <w:rPr>
          <w:rStyle w:val="AuthorAddressMark"/>
          <w:b w:val="0"/>
        </w:rPr>
        <w:t>,</w:t>
      </w:r>
      <w:r w:rsidR="00C000F0">
        <w:rPr>
          <w:rStyle w:val="AuthorAddressMark"/>
          <w:b w:val="0"/>
        </w:rPr>
        <w:t xml:space="preserve"> b</w:t>
      </w:r>
    </w:p>
    <w:p w14:paraId="1D271717" w14:textId="77777777" w:rsidR="00BE33D2" w:rsidRPr="00A96828" w:rsidRDefault="00B73D93" w:rsidP="00BE33D2">
      <w:pPr>
        <w:pStyle w:val="Address"/>
        <w:tabs>
          <w:tab w:val="clear" w:pos="114"/>
          <w:tab w:val="num" w:pos="284"/>
        </w:tabs>
        <w:rPr>
          <w:szCs w:val="22"/>
        </w:rPr>
      </w:pPr>
      <w:r>
        <w:rPr>
          <w:szCs w:val="22"/>
        </w:rPr>
        <w:t>State Key Laboratory of Particle Detection and Electronics</w:t>
      </w:r>
      <w:r w:rsidR="00BE33D2" w:rsidRPr="00A96828">
        <w:rPr>
          <w:szCs w:val="22"/>
        </w:rPr>
        <w:t>,</w:t>
      </w:r>
      <w:r w:rsidR="00BE33D2" w:rsidRPr="00A96828">
        <w:rPr>
          <w:szCs w:val="22"/>
        </w:rPr>
        <w:br/>
      </w:r>
      <w:r w:rsidR="007A4C60">
        <w:rPr>
          <w:szCs w:val="22"/>
        </w:rPr>
        <w:t xml:space="preserve">University of Science and Technology of China, </w:t>
      </w:r>
      <w:r>
        <w:rPr>
          <w:szCs w:val="22"/>
        </w:rPr>
        <w:t xml:space="preserve">No. 96, </w:t>
      </w:r>
      <w:proofErr w:type="spellStart"/>
      <w:r>
        <w:rPr>
          <w:szCs w:val="22"/>
        </w:rPr>
        <w:t>Jinzhai</w:t>
      </w:r>
      <w:proofErr w:type="spellEnd"/>
      <w:r>
        <w:rPr>
          <w:szCs w:val="22"/>
        </w:rPr>
        <w:t xml:space="preserve"> Road, Hefei, China.</w:t>
      </w:r>
    </w:p>
    <w:p w14:paraId="7FAD99A1" w14:textId="77777777" w:rsidR="00BE33D2" w:rsidRDefault="00F04CB7" w:rsidP="00BE33D2">
      <w:pPr>
        <w:pStyle w:val="Address"/>
        <w:tabs>
          <w:tab w:val="clear" w:pos="114"/>
          <w:tab w:val="num" w:pos="284"/>
        </w:tabs>
        <w:rPr>
          <w:szCs w:val="22"/>
        </w:rPr>
      </w:pPr>
      <w:r>
        <w:rPr>
          <w:szCs w:val="22"/>
        </w:rPr>
        <w:t>Department of Modern Physics,</w:t>
      </w:r>
      <w:r w:rsidR="00270C41">
        <w:rPr>
          <w:szCs w:val="22"/>
        </w:rPr>
        <w:t xml:space="preserve"> </w:t>
      </w:r>
      <w:r w:rsidR="00B73D93">
        <w:rPr>
          <w:szCs w:val="22"/>
        </w:rPr>
        <w:t>University of Science and Technology of China.</w:t>
      </w:r>
      <w:r w:rsidR="00BE33D2">
        <w:br/>
      </w:r>
      <w:r w:rsidR="00B73D93">
        <w:rPr>
          <w:szCs w:val="22"/>
        </w:rPr>
        <w:t xml:space="preserve">No. 96, </w:t>
      </w:r>
      <w:proofErr w:type="spellStart"/>
      <w:r w:rsidR="00B73D93">
        <w:rPr>
          <w:szCs w:val="22"/>
        </w:rPr>
        <w:t>Jinzhai</w:t>
      </w:r>
      <w:proofErr w:type="spellEnd"/>
      <w:r w:rsidR="00B73D93">
        <w:rPr>
          <w:szCs w:val="22"/>
        </w:rPr>
        <w:t xml:space="preserve"> Road, Hefei, China.</w:t>
      </w:r>
    </w:p>
    <w:p w14:paraId="41EBB23E" w14:textId="77777777" w:rsidR="00423329" w:rsidRPr="00423329" w:rsidRDefault="00423329" w:rsidP="00423329">
      <w:pPr>
        <w:pStyle w:val="email2"/>
      </w:pPr>
    </w:p>
    <w:p w14:paraId="0A21DF00" w14:textId="77777777" w:rsidR="00DC3592" w:rsidRPr="00F93FBE" w:rsidRDefault="00760BB3" w:rsidP="00F93FBE">
      <w:pPr>
        <w:pStyle w:val="email2"/>
      </w:pPr>
      <w:r w:rsidRPr="00F93FBE">
        <w:rPr>
          <w:i/>
        </w:rPr>
        <w:t>E-mail</w:t>
      </w:r>
      <w:r w:rsidRPr="00F93FBE">
        <w:t>:</w:t>
      </w:r>
      <w:r w:rsidR="00CE5146" w:rsidRPr="00F93FBE">
        <w:t xml:space="preserve"> </w:t>
      </w:r>
      <w:r w:rsidR="00B73D93">
        <w:t>liushb@ustc.edu.cn</w:t>
      </w:r>
      <w:r w:rsidR="00646819" w:rsidRPr="00F93FBE">
        <w:rPr>
          <w:rStyle w:val="email"/>
        </w:rPr>
        <w:fldChar w:fldCharType="begin"/>
      </w:r>
      <w:r w:rsidR="00717558" w:rsidRPr="00F93FBE">
        <w:rPr>
          <w:rStyle w:val="email"/>
        </w:rPr>
        <w:instrText>HYPERLINK "mailto:marek@ipj.gov.pl"</w:instrText>
      </w:r>
      <w:r w:rsidR="00646819" w:rsidRPr="00F93FBE">
        <w:rPr>
          <w:rStyle w:val="email"/>
        </w:rPr>
        <w:fldChar w:fldCharType="end"/>
      </w:r>
    </w:p>
    <w:p w14:paraId="5074BABF" w14:textId="28708791" w:rsidR="009A5631" w:rsidRPr="00901F2A" w:rsidRDefault="00547342" w:rsidP="009A5631">
      <w:pPr>
        <w:pStyle w:val="abstract"/>
        <w:rPr>
          <w:lang w:val="de-DE"/>
        </w:rPr>
      </w:pPr>
      <w:r w:rsidRPr="00901F2A">
        <w:rPr>
          <w:smallCaps/>
        </w:rPr>
        <w:t>Abstract:</w:t>
      </w:r>
      <w:r w:rsidRPr="002E3C0A">
        <w:rPr>
          <w:lang w:val="de-DE"/>
        </w:rPr>
        <w:t xml:space="preserve"> </w:t>
      </w:r>
      <w:r w:rsidR="00901F2A" w:rsidRPr="00901F2A">
        <w:rPr>
          <w:lang w:val="de-DE"/>
        </w:rPr>
        <w:t>A readout system</w:t>
      </w:r>
      <w:r w:rsidR="00EC7813">
        <w:rPr>
          <w:lang w:val="de-DE"/>
        </w:rPr>
        <w:t>,</w:t>
      </w:r>
      <w:r w:rsidR="00EC7813" w:rsidRPr="006E4DB7">
        <w:rPr>
          <w:color w:val="FF0000"/>
          <w:lang w:val="de-DE"/>
        </w:rPr>
        <w:t xml:space="preserve"> which is based on SKIROC2</w:t>
      </w:r>
      <w:r w:rsidR="00E762CF" w:rsidRPr="006E4DB7">
        <w:rPr>
          <w:color w:val="FF0000"/>
          <w:lang w:val="de-DE"/>
        </w:rPr>
        <w:t xml:space="preserve"> ASIC</w:t>
      </w:r>
      <w:r w:rsidR="0027235B">
        <w:rPr>
          <w:color w:val="FF0000"/>
          <w:lang w:val="de-DE"/>
        </w:rPr>
        <w:t xml:space="preserve"> (</w:t>
      </w:r>
      <w:r w:rsidR="0027235B" w:rsidRPr="00901F2A">
        <w:rPr>
          <w:lang w:val="de-DE"/>
        </w:rPr>
        <w:t>Application-Specific Integrated Circuit</w:t>
      </w:r>
      <w:r w:rsidR="0027235B">
        <w:rPr>
          <w:color w:val="FF0000"/>
          <w:lang w:val="de-DE"/>
        </w:rPr>
        <w:t>)</w:t>
      </w:r>
      <w:r w:rsidR="00EC7813" w:rsidRPr="006E4DB7">
        <w:rPr>
          <w:color w:val="FF0000"/>
          <w:lang w:val="de-DE"/>
        </w:rPr>
        <w:t>,</w:t>
      </w:r>
      <w:r w:rsidR="00901F2A" w:rsidRPr="00901F2A">
        <w:rPr>
          <w:lang w:val="de-DE"/>
        </w:rPr>
        <w:t xml:space="preserve"> for silicon PIN </w:t>
      </w:r>
      <w:r w:rsidR="00151500">
        <w:rPr>
          <w:lang w:val="de-DE"/>
        </w:rPr>
        <w:t xml:space="preserve">diode array </w:t>
      </w:r>
      <w:r w:rsidR="00901F2A" w:rsidRPr="00901F2A">
        <w:rPr>
          <w:lang w:val="de-DE"/>
        </w:rPr>
        <w:t>detectors has been developed</w:t>
      </w:r>
      <w:r w:rsidR="009F3F45">
        <w:rPr>
          <w:lang w:val="de-DE"/>
        </w:rPr>
        <w:t>. The system, which is</w:t>
      </w:r>
      <w:r w:rsidR="009F3F45" w:rsidRPr="00901F2A">
        <w:rPr>
          <w:lang w:val="de-DE"/>
        </w:rPr>
        <w:t xml:space="preserve"> </w:t>
      </w:r>
      <w:r w:rsidR="00CB3741">
        <w:rPr>
          <w:lang w:val="de-DE"/>
        </w:rPr>
        <w:t xml:space="preserve">intended for </w:t>
      </w:r>
      <w:r w:rsidR="00E719E7">
        <w:rPr>
          <w:lang w:val="de-DE"/>
        </w:rPr>
        <w:t xml:space="preserve">preliminarily </w:t>
      </w:r>
      <w:r w:rsidR="006C62C8">
        <w:rPr>
          <w:lang w:val="de-DE"/>
        </w:rPr>
        <w:t xml:space="preserve">studying </w:t>
      </w:r>
      <w:r w:rsidR="00901F2A" w:rsidRPr="00901F2A">
        <w:rPr>
          <w:lang w:val="de-DE"/>
        </w:rPr>
        <w:t xml:space="preserve">the </w:t>
      </w:r>
      <w:r w:rsidR="007A4ED9">
        <w:rPr>
          <w:lang w:val="de-DE"/>
        </w:rPr>
        <w:t>design concept</w:t>
      </w:r>
      <w:r w:rsidR="007A4ED9" w:rsidRPr="00901F2A">
        <w:rPr>
          <w:lang w:val="de-DE"/>
        </w:rPr>
        <w:t xml:space="preserve"> </w:t>
      </w:r>
      <w:r w:rsidR="00901F2A" w:rsidRPr="00901F2A">
        <w:rPr>
          <w:lang w:val="de-DE"/>
        </w:rPr>
        <w:t>of Si</w:t>
      </w:r>
      <w:r w:rsidR="009C1B65">
        <w:rPr>
          <w:rFonts w:hint="eastAsia"/>
          <w:lang w:val="de-DE" w:eastAsia="zh-CN"/>
        </w:rPr>
        <w:t>-</w:t>
      </w:r>
      <w:r w:rsidR="00901F2A" w:rsidRPr="00901F2A">
        <w:rPr>
          <w:lang w:val="de-DE"/>
        </w:rPr>
        <w:t xml:space="preserve">W Electromagnetic Calorimeter (ECAL) </w:t>
      </w:r>
      <w:r w:rsidR="00276A26">
        <w:rPr>
          <w:lang w:val="de-DE"/>
        </w:rPr>
        <w:t xml:space="preserve">at </w:t>
      </w:r>
      <w:r w:rsidR="00901F2A" w:rsidRPr="00901F2A">
        <w:rPr>
          <w:lang w:val="de-DE"/>
        </w:rPr>
        <w:t>CEPC</w:t>
      </w:r>
      <w:r w:rsidR="00F12951">
        <w:rPr>
          <w:lang w:val="de-DE"/>
        </w:rPr>
        <w:t xml:space="preserve"> </w:t>
      </w:r>
      <w:r w:rsidR="00276A26">
        <w:rPr>
          <w:lang w:val="de-DE"/>
        </w:rPr>
        <w:t>(</w:t>
      </w:r>
      <w:r w:rsidR="00F12951" w:rsidRPr="00494917">
        <w:t>Circular Electron Positron Collider</w:t>
      </w:r>
      <w:r w:rsidR="00276A26">
        <w:rPr>
          <w:lang w:val="de-DE"/>
        </w:rPr>
        <w:t>)</w:t>
      </w:r>
      <w:r w:rsidR="00C54BF4">
        <w:rPr>
          <w:lang w:val="de-DE"/>
        </w:rPr>
        <w:t xml:space="preserve">, </w:t>
      </w:r>
      <w:r w:rsidR="00901F2A" w:rsidRPr="00901F2A">
        <w:rPr>
          <w:lang w:val="de-DE"/>
        </w:rPr>
        <w:t xml:space="preserve">mainly consists of three kinds of </w:t>
      </w:r>
      <w:r w:rsidR="005404D4">
        <w:rPr>
          <w:lang w:val="de-DE"/>
        </w:rPr>
        <w:t xml:space="preserve">electronics </w:t>
      </w:r>
      <w:r w:rsidR="00901F2A" w:rsidRPr="00901F2A">
        <w:rPr>
          <w:lang w:val="de-DE"/>
        </w:rPr>
        <w:t>modules: the Front-End Board module</w:t>
      </w:r>
      <w:r w:rsidR="00F95021">
        <w:rPr>
          <w:lang w:val="de-DE"/>
        </w:rPr>
        <w:t>s</w:t>
      </w:r>
      <w:r w:rsidR="00901F2A" w:rsidRPr="00901F2A">
        <w:rPr>
          <w:lang w:val="de-DE"/>
        </w:rPr>
        <w:t xml:space="preserve"> (FEB</w:t>
      </w:r>
      <w:r w:rsidR="00F95021">
        <w:rPr>
          <w:lang w:val="de-DE"/>
        </w:rPr>
        <w:t>s</w:t>
      </w:r>
      <w:r w:rsidR="00901F2A" w:rsidRPr="00901F2A">
        <w:rPr>
          <w:lang w:val="de-DE"/>
        </w:rPr>
        <w:t>), the Data-Interface module</w:t>
      </w:r>
      <w:r w:rsidR="00F95021">
        <w:rPr>
          <w:lang w:val="de-DE"/>
        </w:rPr>
        <w:t>s</w:t>
      </w:r>
      <w:r w:rsidR="00901F2A" w:rsidRPr="00901F2A">
        <w:rPr>
          <w:lang w:val="de-DE"/>
        </w:rPr>
        <w:t xml:space="preserve"> (DIF</w:t>
      </w:r>
      <w:r w:rsidR="00F95021">
        <w:rPr>
          <w:lang w:val="de-DE"/>
        </w:rPr>
        <w:t>s</w:t>
      </w:r>
      <w:r w:rsidR="00901F2A" w:rsidRPr="00901F2A">
        <w:rPr>
          <w:lang w:val="de-DE"/>
        </w:rPr>
        <w:t xml:space="preserve">) and </w:t>
      </w:r>
      <w:r w:rsidR="00F95021">
        <w:rPr>
          <w:lang w:val="de-DE"/>
        </w:rPr>
        <w:t xml:space="preserve">a </w:t>
      </w:r>
      <w:commentRangeStart w:id="0"/>
      <w:r w:rsidR="00901F2A" w:rsidRPr="00901F2A">
        <w:rPr>
          <w:lang w:val="de-DE"/>
        </w:rPr>
        <w:t>Data</w:t>
      </w:r>
      <w:r w:rsidR="00901F2A" w:rsidRPr="00500E1D">
        <w:rPr>
          <w:color w:val="FF0000"/>
          <w:lang w:val="de-DE"/>
        </w:rPr>
        <w:t xml:space="preserve"> </w:t>
      </w:r>
      <w:r w:rsidR="009C1B65" w:rsidRPr="00500E1D">
        <w:rPr>
          <w:color w:val="FF0000"/>
          <w:lang w:val="de-DE"/>
        </w:rPr>
        <w:t>Concentration</w:t>
      </w:r>
      <w:r w:rsidR="00901F2A" w:rsidRPr="00901F2A">
        <w:rPr>
          <w:lang w:val="de-DE"/>
        </w:rPr>
        <w:t xml:space="preserve"> Card</w:t>
      </w:r>
      <w:commentRangeEnd w:id="0"/>
      <w:r w:rsidR="00EC4805">
        <w:rPr>
          <w:rStyle w:val="af5"/>
          <w:lang w:eastAsia="en-US"/>
        </w:rPr>
        <w:commentReference w:id="0"/>
      </w:r>
      <w:r w:rsidR="00F95021">
        <w:rPr>
          <w:lang w:val="de-DE"/>
        </w:rPr>
        <w:t xml:space="preserve"> </w:t>
      </w:r>
      <w:r w:rsidR="00901F2A" w:rsidRPr="00901F2A">
        <w:rPr>
          <w:lang w:val="de-DE"/>
        </w:rPr>
        <w:t>(DCC). The FEB, which</w:t>
      </w:r>
      <w:r w:rsidR="00901F2A" w:rsidRPr="00500E1D">
        <w:rPr>
          <w:color w:val="FF0000"/>
          <w:lang w:val="de-DE"/>
        </w:rPr>
        <w:t xml:space="preserve"> </w:t>
      </w:r>
      <w:r w:rsidR="009C1B65" w:rsidRPr="00500E1D">
        <w:rPr>
          <w:color w:val="FF0000"/>
          <w:lang w:val="de-DE"/>
        </w:rPr>
        <w:t>carries the</w:t>
      </w:r>
      <w:r w:rsidR="00901F2A" w:rsidRPr="00500E1D">
        <w:rPr>
          <w:color w:val="FF0000"/>
          <w:lang w:val="de-DE"/>
        </w:rPr>
        <w:t xml:space="preserve"> </w:t>
      </w:r>
      <w:r w:rsidR="00901F2A" w:rsidRPr="00901F2A">
        <w:rPr>
          <w:lang w:val="de-DE"/>
        </w:rPr>
        <w:t>S</w:t>
      </w:r>
      <w:r w:rsidR="00247CFB">
        <w:rPr>
          <w:lang w:val="de-DE"/>
        </w:rPr>
        <w:t>KIROC2</w:t>
      </w:r>
      <w:r w:rsidR="0000303E">
        <w:rPr>
          <w:lang w:val="de-DE"/>
        </w:rPr>
        <w:t xml:space="preserve"> ASIC</w:t>
      </w:r>
      <w:r w:rsidR="00247CFB">
        <w:rPr>
          <w:lang w:val="de-DE"/>
        </w:rPr>
        <w:t xml:space="preserve"> and </w:t>
      </w:r>
      <w:r w:rsidR="009C1B65">
        <w:rPr>
          <w:lang w:val="de-DE"/>
        </w:rPr>
        <w:t xml:space="preserve">the </w:t>
      </w:r>
      <w:r w:rsidR="00247CFB">
        <w:rPr>
          <w:lang w:val="de-DE"/>
        </w:rPr>
        <w:t xml:space="preserve">silicon PIN </w:t>
      </w:r>
      <w:r w:rsidR="00273A35">
        <w:rPr>
          <w:lang w:val="de-DE"/>
        </w:rPr>
        <w:t>diode array</w:t>
      </w:r>
      <w:r w:rsidR="00901F2A" w:rsidRPr="00901F2A">
        <w:rPr>
          <w:lang w:val="de-DE"/>
        </w:rPr>
        <w:t xml:space="preserve">, is in charge of </w:t>
      </w:r>
      <w:r w:rsidR="001758C3" w:rsidRPr="00500E1D">
        <w:rPr>
          <w:color w:val="FF0000"/>
          <w:lang w:val="de-DE"/>
        </w:rPr>
        <w:t xml:space="preserve">particles detection </w:t>
      </w:r>
      <w:r w:rsidR="00901F2A" w:rsidRPr="00DD052A">
        <w:rPr>
          <w:color w:val="FF0000"/>
          <w:lang w:val="de-DE"/>
        </w:rPr>
        <w:t>and</w:t>
      </w:r>
      <w:r w:rsidR="00901F2A" w:rsidRPr="00901F2A">
        <w:rPr>
          <w:lang w:val="de-DE"/>
        </w:rPr>
        <w:t xml:space="preserve"> converting the signals from analog to digital. The DIF is designed to control the FEB and transfer data to DCC via optical fiber. The DCC gathers data from all DIFs and transmits data to </w:t>
      </w:r>
      <w:r w:rsidR="00F854E2">
        <w:rPr>
          <w:lang w:val="de-DE"/>
        </w:rPr>
        <w:t>computer</w:t>
      </w:r>
      <w:r w:rsidR="00901F2A" w:rsidRPr="00901F2A">
        <w:rPr>
          <w:lang w:val="de-DE"/>
        </w:rPr>
        <w:t xml:space="preserve"> through Gigabit Ethernet </w:t>
      </w:r>
      <w:r w:rsidR="000119B4">
        <w:rPr>
          <w:lang w:val="de-DE"/>
        </w:rPr>
        <w:t>interface</w:t>
      </w:r>
      <w:r w:rsidR="00901F2A" w:rsidRPr="00901F2A">
        <w:rPr>
          <w:lang w:val="de-DE"/>
        </w:rPr>
        <w:t>. The electronic noise of the system</w:t>
      </w:r>
      <w:commentRangeStart w:id="1"/>
      <w:r w:rsidR="00901F2A" w:rsidRPr="00901F2A">
        <w:rPr>
          <w:lang w:val="de-DE"/>
        </w:rPr>
        <w:t xml:space="preserve"> is below 0.2 fC</w:t>
      </w:r>
      <w:commentRangeEnd w:id="1"/>
      <w:r w:rsidR="00B471C7">
        <w:rPr>
          <w:rStyle w:val="af5"/>
          <w:lang w:eastAsia="en-US"/>
        </w:rPr>
        <w:commentReference w:id="1"/>
      </w:r>
      <w:r w:rsidR="00901F2A" w:rsidRPr="00901F2A">
        <w:rPr>
          <w:lang w:val="de-DE"/>
        </w:rPr>
        <w:t>.</w:t>
      </w:r>
      <w:commentRangeStart w:id="2"/>
      <w:r w:rsidR="00901F2A" w:rsidRPr="00901F2A">
        <w:rPr>
          <w:lang w:val="de-DE"/>
        </w:rPr>
        <w:t xml:space="preserve"> The</w:t>
      </w:r>
      <w:r w:rsidR="00901F2A" w:rsidRPr="00500E1D">
        <w:rPr>
          <w:color w:val="FF0000"/>
          <w:lang w:val="de-DE"/>
        </w:rPr>
        <w:t xml:space="preserve"> </w:t>
      </w:r>
      <w:r w:rsidR="009C1B65" w:rsidRPr="00500E1D">
        <w:rPr>
          <w:color w:val="FF0000"/>
          <w:lang w:val="de-DE"/>
        </w:rPr>
        <w:t>dynamic</w:t>
      </w:r>
      <w:r w:rsidR="00901F2A" w:rsidRPr="00500E1D">
        <w:rPr>
          <w:color w:val="FF0000"/>
          <w:lang w:val="de-DE"/>
        </w:rPr>
        <w:t xml:space="preserve"> range </w:t>
      </w:r>
      <w:r w:rsidR="00901F2A" w:rsidRPr="00901F2A">
        <w:rPr>
          <w:lang w:val="de-DE"/>
        </w:rPr>
        <w:t xml:space="preserve">is up to </w:t>
      </w:r>
      <w:r w:rsidR="0041343F">
        <w:rPr>
          <w:rFonts w:hint="eastAsia"/>
          <w:lang w:val="de-DE" w:eastAsia="zh-CN"/>
        </w:rPr>
        <w:t>+</w:t>
      </w:r>
      <w:r w:rsidR="00901F2A" w:rsidRPr="00901F2A">
        <w:rPr>
          <w:lang w:val="de-DE"/>
        </w:rPr>
        <w:t>3000 fC with an Integral NonLiearity (INL)</w:t>
      </w:r>
      <w:r w:rsidR="00E62671">
        <w:rPr>
          <w:lang w:val="de-DE"/>
        </w:rPr>
        <w:t xml:space="preserve"> of</w:t>
      </w:r>
      <w:r w:rsidR="00901F2A" w:rsidRPr="00901F2A">
        <w:rPr>
          <w:lang w:val="de-DE"/>
        </w:rPr>
        <w:t xml:space="preserve"> better than 0.2%. </w:t>
      </w:r>
      <w:commentRangeEnd w:id="2"/>
      <w:r w:rsidR="00B17202">
        <w:rPr>
          <w:rStyle w:val="af5"/>
          <w:lang w:eastAsia="en-US"/>
        </w:rPr>
        <w:commentReference w:id="2"/>
      </w:r>
      <w:r w:rsidR="00901F2A" w:rsidRPr="00500E1D">
        <w:rPr>
          <w:color w:val="FF0000"/>
          <w:lang w:val="de-DE"/>
        </w:rPr>
        <w:t xml:space="preserve"> </w:t>
      </w:r>
      <w:r w:rsidR="00532A10">
        <w:rPr>
          <w:rFonts w:hint="eastAsia"/>
          <w:color w:val="FF0000"/>
          <w:lang w:val="de-DE" w:eastAsia="zh-CN"/>
        </w:rPr>
        <w:t>J</w:t>
      </w:r>
      <w:r w:rsidR="009C1B65" w:rsidRPr="00500E1D">
        <w:rPr>
          <w:color w:val="FF0000"/>
          <w:lang w:val="de-DE"/>
        </w:rPr>
        <w:t>oint test</w:t>
      </w:r>
      <w:r w:rsidR="00532A10">
        <w:rPr>
          <w:color w:val="FF0000"/>
          <w:lang w:val="de-DE"/>
        </w:rPr>
        <w:t>s</w:t>
      </w:r>
      <w:r w:rsidR="009C1B65" w:rsidRPr="00500E1D">
        <w:rPr>
          <w:color w:val="FF0000"/>
          <w:lang w:val="de-DE"/>
        </w:rPr>
        <w:t xml:space="preserve"> </w:t>
      </w:r>
      <w:r w:rsidR="00901F2A" w:rsidRPr="00901F2A">
        <w:rPr>
          <w:lang w:val="de-DE"/>
        </w:rPr>
        <w:t xml:space="preserve">with </w:t>
      </w:r>
      <w:del w:id="3" w:author="fcq" w:date="2018-01-17T17:32:00Z">
        <w:r w:rsidR="0086074F" w:rsidDel="005C5A6B">
          <w:rPr>
            <w:rFonts w:hint="eastAsia"/>
            <w:lang w:val="de-DE" w:eastAsia="zh-CN"/>
          </w:rPr>
          <w:delText xml:space="preserve">the </w:delText>
        </w:r>
      </w:del>
      <w:ins w:id="4" w:author="fcq" w:date="2018-01-17T17:32:00Z">
        <w:r w:rsidR="005C5A6B">
          <w:rPr>
            <w:rFonts w:hint="eastAsia"/>
            <w:lang w:val="de-DE" w:eastAsia="zh-CN"/>
          </w:rPr>
          <w:t>a</w:t>
        </w:r>
        <w:r w:rsidR="005C5A6B">
          <w:rPr>
            <w:lang w:val="de-DE" w:eastAsia="zh-CN"/>
          </w:rPr>
          <w:t xml:space="preserve"> </w:t>
        </w:r>
      </w:ins>
      <w:r w:rsidR="00901F2A" w:rsidRPr="00901F2A">
        <w:rPr>
          <w:lang w:val="de-DE"/>
        </w:rPr>
        <w:t xml:space="preserve">silicon PIN </w:t>
      </w:r>
      <w:r w:rsidR="008F3374">
        <w:rPr>
          <w:lang w:val="de-DE"/>
        </w:rPr>
        <w:t>diode</w:t>
      </w:r>
      <w:r w:rsidR="008F3374" w:rsidRPr="00901F2A">
        <w:rPr>
          <w:lang w:val="de-DE"/>
        </w:rPr>
        <w:t xml:space="preserve"> </w:t>
      </w:r>
      <w:r w:rsidR="0086074F">
        <w:rPr>
          <w:lang w:val="de-DE"/>
        </w:rPr>
        <w:t>array (</w:t>
      </w:r>
      <w:r w:rsidR="00901F2A" w:rsidRPr="00901F2A">
        <w:rPr>
          <w:lang w:val="de-DE"/>
        </w:rPr>
        <w:t>S5980 from HAMAMATSU</w:t>
      </w:r>
      <w:r w:rsidR="0086074F">
        <w:rPr>
          <w:lang w:val="de-DE"/>
        </w:rPr>
        <w:t>)</w:t>
      </w:r>
      <w:r w:rsidR="00901F2A" w:rsidRPr="00500E1D">
        <w:rPr>
          <w:color w:val="FF0000"/>
          <w:lang w:val="de-DE"/>
        </w:rPr>
        <w:t xml:space="preserve"> </w:t>
      </w:r>
      <w:r w:rsidR="0086074F" w:rsidRPr="00500E1D">
        <w:rPr>
          <w:color w:val="FF0000"/>
          <w:lang w:val="de-DE"/>
        </w:rPr>
        <w:t>and</w:t>
      </w:r>
      <w:r w:rsidR="0086074F">
        <w:rPr>
          <w:lang w:val="de-DE"/>
        </w:rPr>
        <w:t xml:space="preserve"> </w:t>
      </w:r>
      <w:r w:rsidR="009C1B65">
        <w:rPr>
          <w:lang w:val="de-DE"/>
        </w:rPr>
        <w:t>a</w:t>
      </w:r>
      <w:r w:rsidR="00901F2A" w:rsidRPr="00901F2A">
        <w:rPr>
          <w:lang w:val="de-DE"/>
        </w:rPr>
        <w:t xml:space="preserve"> radioactive source</w:t>
      </w:r>
      <w:ins w:id="5" w:author="fcq" w:date="2018-01-17T17:35:00Z">
        <w:r w:rsidR="00D1361C">
          <w:rPr>
            <w:lang w:val="de-DE"/>
          </w:rPr>
          <w:t xml:space="preserve"> (???)</w:t>
        </w:r>
      </w:ins>
      <w:r w:rsidR="00901F2A" w:rsidRPr="00901F2A">
        <w:rPr>
          <w:lang w:val="de-DE"/>
        </w:rPr>
        <w:t xml:space="preserve"> ha</w:t>
      </w:r>
      <w:r w:rsidR="008F3374">
        <w:rPr>
          <w:lang w:val="de-DE"/>
        </w:rPr>
        <w:t>s</w:t>
      </w:r>
      <w:r w:rsidR="00901F2A" w:rsidRPr="00901F2A">
        <w:rPr>
          <w:lang w:val="de-DE"/>
        </w:rPr>
        <w:t xml:space="preserve"> been carried out</w:t>
      </w:r>
      <w:r w:rsidR="008F3374">
        <w:rPr>
          <w:lang w:val="de-DE"/>
        </w:rPr>
        <w:t>.</w:t>
      </w:r>
      <w:r w:rsidR="00901F2A" w:rsidRPr="00901F2A">
        <w:rPr>
          <w:lang w:val="de-DE"/>
        </w:rPr>
        <w:t xml:space="preserve"> </w:t>
      </w:r>
      <w:r w:rsidR="008F3374">
        <w:rPr>
          <w:lang w:val="de-DE"/>
        </w:rPr>
        <w:t>T</w:t>
      </w:r>
      <w:r w:rsidR="00901F2A" w:rsidRPr="00901F2A">
        <w:rPr>
          <w:lang w:val="de-DE"/>
        </w:rPr>
        <w:t xml:space="preserve">he </w:t>
      </w:r>
      <w:r w:rsidR="00F80C09">
        <w:rPr>
          <w:lang w:val="de-DE"/>
        </w:rPr>
        <w:t>resolution</w:t>
      </w:r>
      <w:r w:rsidR="00901F2A" w:rsidRPr="00901F2A">
        <w:rPr>
          <w:lang w:val="de-DE"/>
        </w:rPr>
        <w:t xml:space="preserve"> of 59 keV x-ray reaches 13.</w:t>
      </w:r>
      <w:r w:rsidR="00F80C09">
        <w:rPr>
          <w:lang w:val="de-DE"/>
        </w:rPr>
        <w:t>3%</w:t>
      </w:r>
      <w:ins w:id="6" w:author="fcq" w:date="2018-01-17T17:53:00Z">
        <w:r w:rsidR="00A75A37">
          <w:rPr>
            <w:rFonts w:hint="eastAsia"/>
            <w:lang w:val="de-DE" w:eastAsia="zh-CN"/>
          </w:rPr>
          <w:t>（</w:t>
        </w:r>
        <w:r w:rsidR="00A75A37">
          <w:rPr>
            <w:rFonts w:hint="eastAsia"/>
            <w:lang w:val="de-DE" w:eastAsia="zh-CN"/>
          </w:rPr>
          <w:t>i</w:t>
        </w:r>
        <w:r w:rsidR="00A75A37">
          <w:rPr>
            <w:lang w:val="de-DE" w:eastAsia="zh-CN"/>
          </w:rPr>
          <w:t>n RMS</w:t>
        </w:r>
        <w:r w:rsidR="00A75A37">
          <w:rPr>
            <w:rFonts w:hint="eastAsia"/>
            <w:lang w:val="de-DE" w:eastAsia="zh-CN"/>
          </w:rPr>
          <w:t>）</w:t>
        </w:r>
      </w:ins>
      <w:r w:rsidR="00901F2A" w:rsidRPr="00901F2A">
        <w:rPr>
          <w:lang w:val="de-DE"/>
        </w:rPr>
        <w:t xml:space="preserve">. </w:t>
      </w:r>
      <w:commentRangeStart w:id="7"/>
      <w:r w:rsidR="00901F2A" w:rsidRPr="00901F2A">
        <w:rPr>
          <w:lang w:val="de-DE"/>
        </w:rPr>
        <w:t xml:space="preserve">The cosmic ray </w:t>
      </w:r>
      <w:del w:id="8" w:author="fcq" w:date="2018-01-17T17:32:00Z">
        <w:r w:rsidR="00901F2A" w:rsidRPr="00901F2A" w:rsidDel="00FB4B1D">
          <w:rPr>
            <w:lang w:val="de-DE"/>
          </w:rPr>
          <w:delText xml:space="preserve">spectrum </w:delText>
        </w:r>
      </w:del>
      <w:r w:rsidR="00570C05">
        <w:rPr>
          <w:lang w:val="de-DE"/>
        </w:rPr>
        <w:t xml:space="preserve">tested with the system </w:t>
      </w:r>
      <w:r w:rsidR="00901F2A" w:rsidRPr="00901F2A">
        <w:rPr>
          <w:lang w:val="de-DE"/>
        </w:rPr>
        <w:t>is also presented</w:t>
      </w:r>
      <w:r w:rsidR="004F12AC">
        <w:rPr>
          <w:lang w:val="de-DE"/>
        </w:rPr>
        <w:t>.</w:t>
      </w:r>
      <w:commentRangeEnd w:id="7"/>
      <w:r w:rsidR="001D1FD8">
        <w:rPr>
          <w:rStyle w:val="af5"/>
          <w:lang w:eastAsia="en-US"/>
        </w:rPr>
        <w:commentReference w:id="7"/>
      </w:r>
    </w:p>
    <w:p w14:paraId="292D109F" w14:textId="77777777" w:rsidR="005840F3" w:rsidRDefault="00445649" w:rsidP="004B3726">
      <w:pPr>
        <w:pStyle w:val="keywords"/>
      </w:pPr>
      <w:r w:rsidRPr="00077B74">
        <w:rPr>
          <w:rStyle w:val="fieldname"/>
        </w:rPr>
        <w:t>Keywords</w:t>
      </w:r>
      <w:r w:rsidRPr="00077B74">
        <w:t xml:space="preserve">: </w:t>
      </w:r>
      <w:r w:rsidR="00423329">
        <w:t>ECAL</w:t>
      </w:r>
      <w:r w:rsidR="00D20BA7">
        <w:t>; CEPC</w:t>
      </w:r>
      <w:r w:rsidR="0069447E">
        <w:t xml:space="preserve">; </w:t>
      </w:r>
      <w:r w:rsidR="00423329">
        <w:t>Silicon PIN</w:t>
      </w:r>
      <w:r w:rsidR="00423329" w:rsidRPr="00500E1D">
        <w:rPr>
          <w:color w:val="FF0000"/>
        </w:rPr>
        <w:t xml:space="preserve"> </w:t>
      </w:r>
      <w:r w:rsidR="008F3374" w:rsidRPr="00500E1D">
        <w:rPr>
          <w:color w:val="FF0000"/>
        </w:rPr>
        <w:t>diode</w:t>
      </w:r>
      <w:r w:rsidR="0069447E">
        <w:t>;</w:t>
      </w:r>
      <w:r w:rsidR="003438B1">
        <w:t xml:space="preserve"> SKIROC2; R</w:t>
      </w:r>
      <w:r w:rsidR="00423329">
        <w:t xml:space="preserve">eadout system; FPGA; </w:t>
      </w:r>
      <w:r w:rsidR="003438B1">
        <w:t>A</w:t>
      </w:r>
      <w:r w:rsidR="00423329">
        <w:t xml:space="preserve">nalog-digital conversion; </w:t>
      </w:r>
      <w:r w:rsidR="003438B1">
        <w:t>D</w:t>
      </w:r>
      <w:r w:rsidR="00423329">
        <w:t xml:space="preserve">ata-acquisition, </w:t>
      </w:r>
      <w:r w:rsidR="003438B1">
        <w:t>M</w:t>
      </w:r>
      <w:r w:rsidR="00423329">
        <w:t xml:space="preserve">odular electronics; </w:t>
      </w:r>
      <w:r w:rsidR="003438B1">
        <w:t>F</w:t>
      </w:r>
      <w:r w:rsidR="00423329">
        <w:t>ront-end electronics</w:t>
      </w:r>
      <w:r w:rsidR="0069447E">
        <w:t>.</w:t>
      </w:r>
    </w:p>
    <w:p w14:paraId="40E3786E" w14:textId="77777777" w:rsidR="00664A6B" w:rsidRPr="00423329" w:rsidRDefault="00664A6B" w:rsidP="00445649">
      <w:pPr>
        <w:pStyle w:val="keywords"/>
      </w:pPr>
    </w:p>
    <w:p w14:paraId="718FF78A" w14:textId="77777777" w:rsidR="00664A6B" w:rsidRPr="008F3374" w:rsidRDefault="00664A6B" w:rsidP="003C3270">
      <w:pPr>
        <w:pStyle w:val="a1"/>
        <w:sectPr w:rsidR="00664A6B" w:rsidRPr="008F3374" w:rsidSect="00BF5149">
          <w:footnotePr>
            <w:numFmt w:val="chicago"/>
          </w:footnotePr>
          <w:pgSz w:w="11906" w:h="16838" w:code="9"/>
          <w:pgMar w:top="2552" w:right="1701" w:bottom="1701" w:left="1701" w:header="1418" w:footer="1134" w:gutter="0"/>
          <w:cols w:space="720"/>
          <w:titlePg/>
        </w:sectPr>
      </w:pPr>
    </w:p>
    <w:p w14:paraId="3B185255" w14:textId="77777777" w:rsidR="003F0002" w:rsidRPr="00DC7434" w:rsidRDefault="001E3BA5" w:rsidP="00195E95">
      <w:pPr>
        <w:pStyle w:val="contents"/>
        <w:outlineLvl w:val="0"/>
      </w:pPr>
      <w:r w:rsidRPr="00DC7434">
        <w:lastRenderedPageBreak/>
        <w:t>Contents</w:t>
      </w:r>
    </w:p>
    <w:p w14:paraId="2F1B619E" w14:textId="77777777" w:rsidR="00D70C84" w:rsidRPr="00C27F52" w:rsidRDefault="00660ABB">
      <w:pPr>
        <w:pStyle w:val="10"/>
        <w:rPr>
          <w:rFonts w:ascii="Calibri" w:hAnsi="Calibri"/>
          <w:b w:val="0"/>
          <w:kern w:val="2"/>
          <w:sz w:val="21"/>
          <w:szCs w:val="22"/>
          <w:lang w:val="en-US" w:eastAsia="zh-CN"/>
        </w:rPr>
      </w:pPr>
      <w:r>
        <w:rPr>
          <w:lang w:val="en-US"/>
        </w:rPr>
        <w:fldChar w:fldCharType="begin"/>
      </w:r>
      <w:r>
        <w:rPr>
          <w:lang w:val="en-US"/>
        </w:rPr>
        <w:instrText xml:space="preserve"> TOC \t "section,1,Subsection,2,Subsubsection,3" </w:instrText>
      </w:r>
      <w:r>
        <w:rPr>
          <w:lang w:val="en-US"/>
        </w:rPr>
        <w:fldChar w:fldCharType="separate"/>
      </w:r>
      <w:r w:rsidR="00D70C84">
        <w:t>1.</w:t>
      </w:r>
      <w:r w:rsidR="00D70C84" w:rsidRPr="000D3BA4">
        <w:rPr>
          <w:lang w:val="it-IT"/>
        </w:rPr>
        <w:t xml:space="preserve"> Introduction</w:t>
      </w:r>
      <w:r w:rsidR="00D70C84">
        <w:tab/>
      </w:r>
      <w:r w:rsidR="00D70C84">
        <w:fldChar w:fldCharType="begin"/>
      </w:r>
      <w:r w:rsidR="00D70C84">
        <w:instrText xml:space="preserve"> PAGEREF _Toc503194973 \h </w:instrText>
      </w:r>
      <w:r w:rsidR="00D70C84">
        <w:fldChar w:fldCharType="separate"/>
      </w:r>
      <w:r w:rsidR="00D70C84">
        <w:t>1</w:t>
      </w:r>
      <w:r w:rsidR="00D70C84">
        <w:fldChar w:fldCharType="end"/>
      </w:r>
    </w:p>
    <w:p w14:paraId="487CC2F7" w14:textId="77777777" w:rsidR="00D70C84" w:rsidRPr="00C27F52" w:rsidRDefault="00D70C84">
      <w:pPr>
        <w:pStyle w:val="10"/>
        <w:rPr>
          <w:rFonts w:ascii="Calibri" w:hAnsi="Calibri"/>
          <w:b w:val="0"/>
          <w:kern w:val="2"/>
          <w:sz w:val="21"/>
          <w:szCs w:val="22"/>
          <w:lang w:val="en-US" w:eastAsia="zh-CN"/>
        </w:rPr>
      </w:pPr>
      <w:r>
        <w:t>2.</w:t>
      </w:r>
      <w:r w:rsidRPr="000D3BA4">
        <w:rPr>
          <w:lang w:val="en-GB"/>
        </w:rPr>
        <w:t xml:space="preserve"> Implement of the system</w:t>
      </w:r>
      <w:r>
        <w:tab/>
      </w:r>
      <w:r>
        <w:fldChar w:fldCharType="begin"/>
      </w:r>
      <w:r>
        <w:instrText xml:space="preserve"> PAGEREF _Toc503194974 \h </w:instrText>
      </w:r>
      <w:r>
        <w:fldChar w:fldCharType="separate"/>
      </w:r>
      <w:r>
        <w:t>2</w:t>
      </w:r>
      <w:r>
        <w:fldChar w:fldCharType="end"/>
      </w:r>
    </w:p>
    <w:p w14:paraId="75504C07" w14:textId="77777777" w:rsidR="00D70C84" w:rsidRPr="00C27F52" w:rsidRDefault="00D70C84">
      <w:pPr>
        <w:pStyle w:val="20"/>
        <w:rPr>
          <w:rFonts w:ascii="Calibri" w:hAnsi="Calibri"/>
          <w:kern w:val="2"/>
          <w:sz w:val="21"/>
          <w:szCs w:val="22"/>
          <w:lang w:val="en-US" w:eastAsia="zh-CN"/>
        </w:rPr>
      </w:pPr>
      <w:r>
        <w:t>2.1 Architecture</w:t>
      </w:r>
      <w:r>
        <w:tab/>
      </w:r>
      <w:r>
        <w:fldChar w:fldCharType="begin"/>
      </w:r>
      <w:r>
        <w:instrText xml:space="preserve"> PAGEREF _Toc503194975 \h </w:instrText>
      </w:r>
      <w:r>
        <w:fldChar w:fldCharType="separate"/>
      </w:r>
      <w:r>
        <w:t>2</w:t>
      </w:r>
      <w:r>
        <w:fldChar w:fldCharType="end"/>
      </w:r>
    </w:p>
    <w:p w14:paraId="2481A1A1" w14:textId="77777777" w:rsidR="00D70C84" w:rsidRPr="00C27F52" w:rsidRDefault="00D70C84">
      <w:pPr>
        <w:pStyle w:val="20"/>
        <w:rPr>
          <w:rFonts w:ascii="Calibri" w:hAnsi="Calibri"/>
          <w:kern w:val="2"/>
          <w:sz w:val="21"/>
          <w:szCs w:val="22"/>
          <w:lang w:val="en-US" w:eastAsia="zh-CN"/>
        </w:rPr>
      </w:pPr>
      <w:r w:rsidRPr="000D3BA4">
        <w:rPr>
          <w:bCs/>
          <w:iCs/>
          <w:lang w:eastAsia="zh-CN"/>
        </w:rPr>
        <w:t>2.2 ASIC</w:t>
      </w:r>
      <w:r>
        <w:tab/>
      </w:r>
      <w:r>
        <w:fldChar w:fldCharType="begin"/>
      </w:r>
      <w:r>
        <w:instrText xml:space="preserve"> PAGEREF _Toc503194976 \h </w:instrText>
      </w:r>
      <w:r>
        <w:fldChar w:fldCharType="separate"/>
      </w:r>
      <w:r>
        <w:t>3</w:t>
      </w:r>
      <w:r>
        <w:fldChar w:fldCharType="end"/>
      </w:r>
    </w:p>
    <w:p w14:paraId="1C226559" w14:textId="77777777" w:rsidR="00D70C84" w:rsidRPr="00C27F52" w:rsidRDefault="00D70C84">
      <w:pPr>
        <w:pStyle w:val="20"/>
        <w:rPr>
          <w:rFonts w:ascii="Calibri" w:hAnsi="Calibri"/>
          <w:kern w:val="2"/>
          <w:sz w:val="21"/>
          <w:szCs w:val="22"/>
          <w:lang w:val="en-US" w:eastAsia="zh-CN"/>
        </w:rPr>
      </w:pPr>
      <w:r w:rsidRPr="000D3BA4">
        <w:rPr>
          <w:bCs/>
          <w:iCs/>
          <w:lang w:eastAsia="zh-CN"/>
        </w:rPr>
        <w:t>2.3 FEB</w:t>
      </w:r>
      <w:r>
        <w:tab/>
      </w:r>
      <w:r>
        <w:fldChar w:fldCharType="begin"/>
      </w:r>
      <w:r>
        <w:instrText xml:space="preserve"> PAGEREF _Toc503194977 \h </w:instrText>
      </w:r>
      <w:r>
        <w:fldChar w:fldCharType="separate"/>
      </w:r>
      <w:r>
        <w:t>4</w:t>
      </w:r>
      <w:r>
        <w:fldChar w:fldCharType="end"/>
      </w:r>
    </w:p>
    <w:p w14:paraId="6E96C239" w14:textId="77777777" w:rsidR="00D70C84" w:rsidRPr="00C27F52" w:rsidRDefault="00D70C84">
      <w:pPr>
        <w:pStyle w:val="20"/>
        <w:rPr>
          <w:rFonts w:ascii="Calibri" w:hAnsi="Calibri"/>
          <w:kern w:val="2"/>
          <w:sz w:val="21"/>
          <w:szCs w:val="22"/>
          <w:lang w:val="en-US" w:eastAsia="zh-CN"/>
        </w:rPr>
      </w:pPr>
      <w:r w:rsidRPr="000D3BA4">
        <w:rPr>
          <w:bCs/>
          <w:iCs/>
          <w:lang w:eastAsia="zh-CN"/>
        </w:rPr>
        <w:t>2.4 DIF</w:t>
      </w:r>
      <w:r>
        <w:tab/>
      </w:r>
      <w:r>
        <w:fldChar w:fldCharType="begin"/>
      </w:r>
      <w:r>
        <w:instrText xml:space="preserve"> PAGEREF _Toc503194978 \h </w:instrText>
      </w:r>
      <w:r>
        <w:fldChar w:fldCharType="separate"/>
      </w:r>
      <w:r>
        <w:t>5</w:t>
      </w:r>
      <w:r>
        <w:fldChar w:fldCharType="end"/>
      </w:r>
    </w:p>
    <w:p w14:paraId="28A5FC12" w14:textId="77777777" w:rsidR="00D70C84" w:rsidRPr="00C27F52" w:rsidRDefault="00D70C84">
      <w:pPr>
        <w:pStyle w:val="20"/>
        <w:rPr>
          <w:rFonts w:ascii="Calibri" w:hAnsi="Calibri"/>
          <w:kern w:val="2"/>
          <w:sz w:val="21"/>
          <w:szCs w:val="22"/>
          <w:lang w:val="en-US" w:eastAsia="zh-CN"/>
        </w:rPr>
      </w:pPr>
      <w:r w:rsidRPr="000D3BA4">
        <w:rPr>
          <w:bCs/>
          <w:iCs/>
          <w:lang w:eastAsia="zh-CN"/>
        </w:rPr>
        <w:t>2.5 DCC</w:t>
      </w:r>
      <w:r>
        <w:tab/>
      </w:r>
      <w:r>
        <w:fldChar w:fldCharType="begin"/>
      </w:r>
      <w:r>
        <w:instrText xml:space="preserve"> PAGEREF _Toc503194979 \h </w:instrText>
      </w:r>
      <w:r>
        <w:fldChar w:fldCharType="separate"/>
      </w:r>
      <w:r>
        <w:t>6</w:t>
      </w:r>
      <w:r>
        <w:fldChar w:fldCharType="end"/>
      </w:r>
    </w:p>
    <w:p w14:paraId="02C3FFA8" w14:textId="77777777" w:rsidR="00D70C84" w:rsidRPr="00C27F52" w:rsidRDefault="00D70C84">
      <w:pPr>
        <w:pStyle w:val="10"/>
        <w:rPr>
          <w:rFonts w:ascii="Calibri" w:hAnsi="Calibri"/>
          <w:b w:val="0"/>
          <w:kern w:val="2"/>
          <w:sz w:val="21"/>
          <w:szCs w:val="22"/>
          <w:lang w:val="en-US" w:eastAsia="zh-CN"/>
        </w:rPr>
      </w:pPr>
      <w:r w:rsidRPr="000D3BA4">
        <w:rPr>
          <w:lang w:val="en-GB"/>
        </w:rPr>
        <w:t>3. Test results</w:t>
      </w:r>
      <w:r>
        <w:tab/>
      </w:r>
      <w:r>
        <w:fldChar w:fldCharType="begin"/>
      </w:r>
      <w:r>
        <w:instrText xml:space="preserve"> PAGEREF _Toc503194980 \h </w:instrText>
      </w:r>
      <w:r>
        <w:fldChar w:fldCharType="separate"/>
      </w:r>
      <w:r>
        <w:t>6</w:t>
      </w:r>
      <w:r>
        <w:fldChar w:fldCharType="end"/>
      </w:r>
    </w:p>
    <w:p w14:paraId="34337D97" w14:textId="77777777" w:rsidR="00D70C84" w:rsidRPr="00C27F52" w:rsidRDefault="00D70C84">
      <w:pPr>
        <w:pStyle w:val="20"/>
        <w:rPr>
          <w:rFonts w:ascii="Calibri" w:hAnsi="Calibri"/>
          <w:kern w:val="2"/>
          <w:sz w:val="21"/>
          <w:szCs w:val="22"/>
          <w:lang w:val="en-US" w:eastAsia="zh-CN"/>
        </w:rPr>
      </w:pPr>
      <w:r w:rsidRPr="000D3BA4">
        <w:rPr>
          <w:bCs/>
          <w:iCs/>
          <w:lang w:eastAsia="zh-CN"/>
        </w:rPr>
        <w:t>3.1 Baseline and noise</w:t>
      </w:r>
      <w:r>
        <w:tab/>
      </w:r>
      <w:r>
        <w:fldChar w:fldCharType="begin"/>
      </w:r>
      <w:r>
        <w:instrText xml:space="preserve"> PAGEREF _Toc503194981 \h </w:instrText>
      </w:r>
      <w:r>
        <w:fldChar w:fldCharType="separate"/>
      </w:r>
      <w:r>
        <w:t>6</w:t>
      </w:r>
      <w:r>
        <w:fldChar w:fldCharType="end"/>
      </w:r>
    </w:p>
    <w:p w14:paraId="3665CE1E" w14:textId="77777777" w:rsidR="00D70C84" w:rsidRPr="00C27F52" w:rsidRDefault="00D70C84">
      <w:pPr>
        <w:pStyle w:val="20"/>
        <w:rPr>
          <w:rFonts w:ascii="Calibri" w:hAnsi="Calibri"/>
          <w:kern w:val="2"/>
          <w:sz w:val="21"/>
          <w:szCs w:val="22"/>
          <w:lang w:val="en-US" w:eastAsia="zh-CN"/>
        </w:rPr>
      </w:pPr>
      <w:r w:rsidRPr="000D3BA4">
        <w:rPr>
          <w:bCs/>
          <w:iCs/>
          <w:lang w:eastAsia="zh-CN"/>
        </w:rPr>
        <w:t>3.2 Calibration</w:t>
      </w:r>
      <w:r>
        <w:tab/>
      </w:r>
      <w:r>
        <w:fldChar w:fldCharType="begin"/>
      </w:r>
      <w:r>
        <w:instrText xml:space="preserve"> PAGEREF _Toc503194982 \h </w:instrText>
      </w:r>
      <w:r>
        <w:fldChar w:fldCharType="separate"/>
      </w:r>
      <w:r>
        <w:t>7</w:t>
      </w:r>
      <w:r>
        <w:fldChar w:fldCharType="end"/>
      </w:r>
    </w:p>
    <w:p w14:paraId="7AA13195" w14:textId="77777777" w:rsidR="00D70C84" w:rsidRPr="00C27F52" w:rsidRDefault="00D70C84">
      <w:pPr>
        <w:pStyle w:val="20"/>
        <w:rPr>
          <w:rFonts w:ascii="Calibri" w:hAnsi="Calibri"/>
          <w:kern w:val="2"/>
          <w:sz w:val="21"/>
          <w:szCs w:val="22"/>
          <w:lang w:val="en-US" w:eastAsia="zh-CN"/>
        </w:rPr>
      </w:pPr>
      <w:r w:rsidRPr="000D3BA4">
        <w:rPr>
          <w:bCs/>
          <w:iCs/>
          <w:lang w:eastAsia="zh-CN"/>
        </w:rPr>
        <w:t>3.3 Trigger efficiency</w:t>
      </w:r>
      <w:r>
        <w:tab/>
      </w:r>
      <w:r>
        <w:fldChar w:fldCharType="begin"/>
      </w:r>
      <w:r>
        <w:instrText xml:space="preserve"> PAGEREF _Toc503194983 \h </w:instrText>
      </w:r>
      <w:r>
        <w:fldChar w:fldCharType="separate"/>
      </w:r>
      <w:r>
        <w:t>7</w:t>
      </w:r>
      <w:r>
        <w:fldChar w:fldCharType="end"/>
      </w:r>
    </w:p>
    <w:p w14:paraId="14F8156C" w14:textId="77777777" w:rsidR="00D70C84" w:rsidRPr="00C27F52" w:rsidRDefault="00D70C84">
      <w:pPr>
        <w:pStyle w:val="20"/>
        <w:rPr>
          <w:rFonts w:ascii="Calibri" w:hAnsi="Calibri"/>
          <w:kern w:val="2"/>
          <w:sz w:val="21"/>
          <w:szCs w:val="22"/>
          <w:lang w:val="en-US" w:eastAsia="zh-CN"/>
        </w:rPr>
      </w:pPr>
      <w:r w:rsidRPr="000D3BA4">
        <w:rPr>
          <w:bCs/>
          <w:iCs/>
          <w:lang w:eastAsia="zh-CN"/>
        </w:rPr>
        <w:t>3.4 X-ray test</w:t>
      </w:r>
      <w:r>
        <w:tab/>
      </w:r>
      <w:r>
        <w:fldChar w:fldCharType="begin"/>
      </w:r>
      <w:r>
        <w:instrText xml:space="preserve"> PAGEREF _Toc503194984 \h </w:instrText>
      </w:r>
      <w:r>
        <w:fldChar w:fldCharType="separate"/>
      </w:r>
      <w:r>
        <w:t>8</w:t>
      </w:r>
      <w:r>
        <w:fldChar w:fldCharType="end"/>
      </w:r>
    </w:p>
    <w:p w14:paraId="0C5A801E" w14:textId="77777777" w:rsidR="00D70C84" w:rsidRPr="00C27F52" w:rsidRDefault="00D70C84">
      <w:pPr>
        <w:pStyle w:val="20"/>
        <w:rPr>
          <w:rFonts w:ascii="Calibri" w:hAnsi="Calibri"/>
          <w:kern w:val="2"/>
          <w:sz w:val="21"/>
          <w:szCs w:val="22"/>
          <w:lang w:val="en-US" w:eastAsia="zh-CN"/>
        </w:rPr>
      </w:pPr>
      <w:r w:rsidRPr="000D3BA4">
        <w:rPr>
          <w:bCs/>
          <w:iCs/>
          <w:lang w:eastAsia="zh-CN"/>
        </w:rPr>
        <w:t>3.5 Cosmic test</w:t>
      </w:r>
      <w:r>
        <w:tab/>
      </w:r>
      <w:r>
        <w:fldChar w:fldCharType="begin"/>
      </w:r>
      <w:r>
        <w:instrText xml:space="preserve"> PAGEREF _Toc503194985 \h </w:instrText>
      </w:r>
      <w:r>
        <w:fldChar w:fldCharType="separate"/>
      </w:r>
      <w:r>
        <w:t>9</w:t>
      </w:r>
      <w:r>
        <w:fldChar w:fldCharType="end"/>
      </w:r>
    </w:p>
    <w:p w14:paraId="06F1B500" w14:textId="77777777" w:rsidR="00D70C84" w:rsidRPr="00C27F52" w:rsidRDefault="00D70C84">
      <w:pPr>
        <w:pStyle w:val="10"/>
        <w:rPr>
          <w:rFonts w:ascii="Calibri" w:hAnsi="Calibri"/>
          <w:b w:val="0"/>
          <w:kern w:val="2"/>
          <w:sz w:val="21"/>
          <w:szCs w:val="22"/>
          <w:lang w:val="en-US" w:eastAsia="zh-CN"/>
        </w:rPr>
      </w:pPr>
      <w:r>
        <w:rPr>
          <w:lang w:eastAsia="zh-CN"/>
        </w:rPr>
        <w:t>4. Conclusion</w:t>
      </w:r>
      <w:r>
        <w:tab/>
      </w:r>
      <w:r>
        <w:fldChar w:fldCharType="begin"/>
      </w:r>
      <w:r>
        <w:instrText xml:space="preserve"> PAGEREF _Toc503194986 \h </w:instrText>
      </w:r>
      <w:r>
        <w:fldChar w:fldCharType="separate"/>
      </w:r>
      <w:r>
        <w:t>9</w:t>
      </w:r>
      <w:r>
        <w:fldChar w:fldCharType="end"/>
      </w:r>
    </w:p>
    <w:p w14:paraId="01B97A06" w14:textId="77777777" w:rsidR="002D0927" w:rsidRDefault="00660ABB" w:rsidP="008944F4">
      <w:pPr>
        <w:pStyle w:val="10"/>
      </w:pPr>
      <w:r>
        <w:rPr>
          <w:lang w:val="en-US"/>
        </w:rPr>
        <w:fldChar w:fldCharType="end"/>
      </w:r>
    </w:p>
    <w:p w14:paraId="438AF46C" w14:textId="77777777" w:rsidR="000F5532" w:rsidRDefault="000F5532" w:rsidP="000F5532">
      <w:pPr>
        <w:pStyle w:val="contentcloser"/>
        <w:rPr>
          <w:lang w:val="en-US"/>
        </w:rPr>
      </w:pPr>
    </w:p>
    <w:p w14:paraId="44CFAE93" w14:textId="77777777" w:rsidR="000F5532" w:rsidRPr="002D0ECF" w:rsidRDefault="000F5532" w:rsidP="000F5532"/>
    <w:p w14:paraId="6E6917FD" w14:textId="77777777" w:rsidR="001517D3" w:rsidRPr="001517D3" w:rsidRDefault="00494917" w:rsidP="001517D3">
      <w:pPr>
        <w:pStyle w:val="section"/>
      </w:pPr>
      <w:bookmarkStart w:id="9" w:name="_Toc503194973"/>
      <w:r>
        <w:rPr>
          <w:lang w:val="it-IT"/>
        </w:rPr>
        <w:t>Introduction</w:t>
      </w:r>
      <w:bookmarkEnd w:id="9"/>
    </w:p>
    <w:p w14:paraId="50CA35E7" w14:textId="69EE9BA3" w:rsidR="00A37151" w:rsidRDefault="00494917" w:rsidP="007A70BF">
      <w:pPr>
        <w:pStyle w:val="BodyTextfirstline"/>
      </w:pPr>
      <w:r w:rsidRPr="00494917">
        <w:t>The Circular Electron Positron Collider (CEPC) is a</w:t>
      </w:r>
      <w:r w:rsidRPr="00500E1D">
        <w:rPr>
          <w:color w:val="FF0000"/>
        </w:rPr>
        <w:t xml:space="preserve"> </w:t>
      </w:r>
      <w:r w:rsidR="0078432E" w:rsidRPr="00500E1D">
        <w:rPr>
          <w:color w:val="FF0000"/>
        </w:rPr>
        <w:t>propos</w:t>
      </w:r>
      <w:r w:rsidR="00525612">
        <w:rPr>
          <w:color w:val="FF0000"/>
          <w:lang w:eastAsia="zh-CN"/>
        </w:rPr>
        <w:t>ing</w:t>
      </w:r>
      <w:r w:rsidR="0078432E">
        <w:t xml:space="preserve"> </w:t>
      </w:r>
      <w:r w:rsidRPr="00494917">
        <w:t xml:space="preserve">next-generation electron-positron collider </w:t>
      </w:r>
      <w:r w:rsidR="00C425CB">
        <w:t>in</w:t>
      </w:r>
      <w:r w:rsidR="00C425CB" w:rsidRPr="00494917">
        <w:t xml:space="preserve"> </w:t>
      </w:r>
      <w:r w:rsidRPr="00494917">
        <w:t>China</w:t>
      </w:r>
      <w:r w:rsidR="0051754C">
        <w:t>,</w:t>
      </w:r>
      <w:r w:rsidRPr="00494917">
        <w:t xml:space="preserve"> as Higgs and/or Z factory</w:t>
      </w:r>
      <w:r w:rsidR="00574B93">
        <w:t xml:space="preserve"> </w:t>
      </w:r>
      <w:r w:rsidRPr="00494917">
        <w:t>[1]. The main targets of CEPC are producing Higgs boson</w:t>
      </w:r>
      <w:r w:rsidR="009E01C0">
        <w:rPr>
          <w:sz w:val="24"/>
        </w:rPr>
        <w:t>, whose separation depends on the success of the particle flow concept [2],</w:t>
      </w:r>
      <w:r w:rsidRPr="00494917">
        <w:t xml:space="preserve"> and making precise measurements of it. </w:t>
      </w:r>
      <w:commentRangeStart w:id="10"/>
      <w:proofErr w:type="gramStart"/>
      <w:r w:rsidR="00E65ED6">
        <w:t>t</w:t>
      </w:r>
      <w:r w:rsidR="00E65ED6" w:rsidRPr="00494917">
        <w:t>he</w:t>
      </w:r>
      <w:proofErr w:type="gramEnd"/>
      <w:r w:rsidR="00E65ED6" w:rsidRPr="00494917">
        <w:t xml:space="preserve"> </w:t>
      </w:r>
      <w:r w:rsidRPr="00494917">
        <w:t>CEPC consists of a vertex detector, silicon trackers and time projection chamber for tracking charged particles, Electromagnetic Calorimeter (ECAL) and hadron calorimeter, a superconducting solenoid with a muon tracker in its return yoke</w:t>
      </w:r>
      <w:commentRangeEnd w:id="10"/>
      <w:r w:rsidR="00767820">
        <w:rPr>
          <w:rStyle w:val="af5"/>
          <w:bCs w:val="0"/>
          <w:iCs w:val="0"/>
          <w:lang w:val="en-US" w:eastAsia="en-US"/>
        </w:rPr>
        <w:commentReference w:id="10"/>
      </w:r>
      <w:r w:rsidRPr="00494917">
        <w:t>. In order to obtain the supreme energy resolution, the particles inside the jets are separated and each track is assigned to calorimeter cluster one by one. To maximize the particle separation, a kind of high-granularity ECAL is critical. The Silicon-Tungsten-based ECAL (Si</w:t>
      </w:r>
      <w:r w:rsidR="00543BA1">
        <w:rPr>
          <w:rFonts w:hint="eastAsia"/>
          <w:lang w:eastAsia="zh-CN"/>
        </w:rPr>
        <w:t>-</w:t>
      </w:r>
      <w:r w:rsidRPr="00494917">
        <w:t>W ECAL) is an important option</w:t>
      </w:r>
      <w:r w:rsidR="0021006D">
        <w:t xml:space="preserve">. </w:t>
      </w:r>
    </w:p>
    <w:p w14:paraId="7882B575" w14:textId="77777777" w:rsidR="00144A21" w:rsidRDefault="00582500" w:rsidP="00144A21">
      <w:pPr>
        <w:pStyle w:val="afb"/>
        <w:keepNext/>
        <w:ind w:firstLineChars="0" w:firstLine="0"/>
      </w:pPr>
      <w:r>
        <w:object w:dxaOrig="11400" w:dyaOrig="10771" w14:anchorId="336EBA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4pt;height:173.2pt" o:ole="">
            <v:imagedata r:id="rId10" o:title=""/>
          </v:shape>
          <o:OLEObject Type="Embed" ProgID="Visio.Drawing.15" ShapeID="_x0000_i1025" DrawAspect="Content" ObjectID="_1577783438" r:id="rId11"/>
        </w:object>
      </w:r>
    </w:p>
    <w:p w14:paraId="497841D7" w14:textId="5458BC94" w:rsidR="00494917" w:rsidRPr="001C7CC1" w:rsidRDefault="00144A21" w:rsidP="00144A21">
      <w:pPr>
        <w:pStyle w:val="a7"/>
        <w:rPr>
          <w:b w:val="0"/>
          <w:sz w:val="24"/>
        </w:rPr>
      </w:pPr>
      <w:r>
        <w:t xml:space="preserve">Figure </w:t>
      </w:r>
      <w:fldSimple w:instr=" SEQ Figure \* ARABIC ">
        <w:r w:rsidR="00B37040">
          <w:rPr>
            <w:noProof/>
          </w:rPr>
          <w:t>1</w:t>
        </w:r>
      </w:fldSimple>
      <w:r>
        <w:t xml:space="preserve">. </w:t>
      </w:r>
      <w:r w:rsidRPr="001C7CC1">
        <w:rPr>
          <w:b w:val="0"/>
        </w:rPr>
        <w:t>The cascading relationship of tungsten and silicon PIN slab</w:t>
      </w:r>
    </w:p>
    <w:p w14:paraId="0C6E61FD" w14:textId="1BDDD0D2" w:rsidR="00161856" w:rsidRDefault="00F146D2" w:rsidP="00161856">
      <w:pPr>
        <w:pStyle w:val="a1"/>
        <w:rPr>
          <w:bCs/>
          <w:iCs/>
          <w:lang w:val="en-GB"/>
        </w:rPr>
      </w:pPr>
      <w:r>
        <w:t xml:space="preserve">According to </w:t>
      </w:r>
      <w:r w:rsidR="00D01263">
        <w:t>the</w:t>
      </w:r>
      <w:r>
        <w:t xml:space="preserve"> </w:t>
      </w:r>
      <w:proofErr w:type="spellStart"/>
      <w:r>
        <w:t>preCDR</w:t>
      </w:r>
      <w:proofErr w:type="spellEnd"/>
      <w:r>
        <w:t xml:space="preserve"> (…..), </w:t>
      </w:r>
      <w:r w:rsidR="00A25F6D">
        <w:rPr>
          <w:bCs/>
          <w:iCs/>
          <w:color w:val="FF0000"/>
          <w:lang w:val="en-GB"/>
        </w:rPr>
        <w:t>t</w:t>
      </w:r>
      <w:r w:rsidR="00A25F6D" w:rsidRPr="007D04BB">
        <w:rPr>
          <w:bCs/>
          <w:iCs/>
          <w:color w:val="FF0000"/>
          <w:lang w:val="en-GB"/>
        </w:rPr>
        <w:t xml:space="preserve">he </w:t>
      </w:r>
      <w:r w:rsidR="004D67B4" w:rsidRPr="007D04BB">
        <w:rPr>
          <w:bCs/>
          <w:iCs/>
          <w:color w:val="FF0000"/>
          <w:lang w:val="en-GB"/>
        </w:rPr>
        <w:t xml:space="preserve">requirements for the ECAL is </w:t>
      </w:r>
      <w:proofErr w:type="spellStart"/>
      <w:proofErr w:type="gramStart"/>
      <w:r w:rsidR="004D67B4" w:rsidRPr="007D04BB">
        <w:rPr>
          <w:bCs/>
          <w:iCs/>
          <w:color w:val="FF0000"/>
          <w:lang w:val="en-GB"/>
        </w:rPr>
        <w:t>a</w:t>
      </w:r>
      <w:proofErr w:type="spellEnd"/>
      <w:proofErr w:type="gramEnd"/>
      <w:r w:rsidR="004D67B4" w:rsidRPr="007D04BB">
        <w:rPr>
          <w:bCs/>
          <w:iCs/>
          <w:color w:val="FF0000"/>
          <w:lang w:val="en-GB"/>
        </w:rPr>
        <w:t xml:space="preserve"> </w:t>
      </w:r>
      <w:r w:rsidR="00C50695">
        <w:rPr>
          <w:bCs/>
          <w:iCs/>
          <w:color w:val="FF0000"/>
          <w:lang w:val="en-GB"/>
        </w:rPr>
        <w:t>energy</w:t>
      </w:r>
      <w:r w:rsidR="00C50695" w:rsidRPr="007D04BB">
        <w:rPr>
          <w:bCs/>
          <w:iCs/>
          <w:color w:val="FF0000"/>
          <w:lang w:val="en-GB"/>
        </w:rPr>
        <w:t xml:space="preserve"> </w:t>
      </w:r>
      <w:r w:rsidR="004D67B4" w:rsidRPr="007D04BB">
        <w:rPr>
          <w:bCs/>
          <w:iCs/>
          <w:color w:val="FF0000"/>
          <w:lang w:val="en-GB"/>
        </w:rPr>
        <w:t>resolution of</w:t>
      </w:r>
      <w:r w:rsidR="00AF0ADF" w:rsidRPr="007D04BB">
        <w:rPr>
          <w:bCs/>
          <w:iCs/>
          <w:color w:val="FF0000"/>
          <w:lang w:val="en-GB"/>
        </w:rPr>
        <w:t xml:space="preserve"> </w:t>
      </w:r>
      <m:oMath>
        <m:r>
          <w:rPr>
            <w:rFonts w:ascii="Cambria Math" w:hAnsi="Cambria Math"/>
            <w:color w:val="FF0000"/>
            <w:lang w:val="en-GB"/>
          </w:rPr>
          <m:t>16%/</m:t>
        </m:r>
        <m:rad>
          <m:radPr>
            <m:degHide m:val="1"/>
            <m:ctrlPr>
              <w:rPr>
                <w:rFonts w:ascii="Cambria Math" w:hAnsi="Cambria Math"/>
                <w:bCs/>
                <w:i/>
                <w:iCs/>
                <w:color w:val="FF0000"/>
                <w:lang w:val="en-GB"/>
              </w:rPr>
            </m:ctrlPr>
          </m:radPr>
          <m:deg/>
          <m:e>
            <m:r>
              <w:rPr>
                <w:rFonts w:ascii="Cambria Math" w:hAnsi="Cambria Math"/>
                <w:color w:val="FF0000"/>
                <w:lang w:val="en-GB"/>
              </w:rPr>
              <m:t>E(GeV)</m:t>
            </m:r>
          </m:e>
        </m:rad>
      </m:oMath>
      <w:r w:rsidR="004D67B4" w:rsidRPr="007D04BB">
        <w:rPr>
          <w:bCs/>
          <w:iCs/>
          <w:color w:val="FF0000"/>
          <w:lang w:val="en-GB"/>
        </w:rPr>
        <w:t xml:space="preserve">  and a</w:t>
      </w:r>
      <w:r w:rsidR="00C50695">
        <w:rPr>
          <w:bCs/>
          <w:iCs/>
          <w:color w:val="FF0000"/>
          <w:lang w:val="en-GB"/>
        </w:rPr>
        <w:t>n energy</w:t>
      </w:r>
      <w:r w:rsidR="004D67B4" w:rsidRPr="007D04BB">
        <w:rPr>
          <w:bCs/>
          <w:iCs/>
          <w:color w:val="FF0000"/>
          <w:lang w:val="en-GB"/>
        </w:rPr>
        <w:t xml:space="preserve"> range up to 100 GeV</w:t>
      </w:r>
      <w:r w:rsidR="000F60F9">
        <w:rPr>
          <w:bCs/>
          <w:iCs/>
          <w:color w:val="FF0000"/>
          <w:lang w:val="en-GB"/>
        </w:rPr>
        <w:t xml:space="preserve"> [1]</w:t>
      </w:r>
      <w:r w:rsidR="004D67B4" w:rsidRPr="007D04BB">
        <w:rPr>
          <w:bCs/>
          <w:iCs/>
          <w:color w:val="FF0000"/>
          <w:lang w:val="en-GB"/>
        </w:rPr>
        <w:t>.</w:t>
      </w:r>
      <w:r w:rsidR="004D67B4" w:rsidRPr="004D67B4">
        <w:rPr>
          <w:b/>
          <w:bCs/>
          <w:iCs/>
          <w:lang w:val="en-GB"/>
        </w:rPr>
        <w:t xml:space="preserve"> </w:t>
      </w:r>
      <w:r w:rsidR="00574B93">
        <w:rPr>
          <w:bCs/>
          <w:iCs/>
          <w:lang w:val="en-GB"/>
        </w:rPr>
        <w:t>As shown in Figure</w:t>
      </w:r>
      <w:r w:rsidR="00494917" w:rsidRPr="00494917">
        <w:rPr>
          <w:bCs/>
          <w:iCs/>
          <w:lang w:val="en-GB"/>
        </w:rPr>
        <w:t xml:space="preserve"> 1, the Si</w:t>
      </w:r>
      <w:r w:rsidR="000A3FEB">
        <w:rPr>
          <w:rFonts w:hint="eastAsia"/>
          <w:bCs/>
          <w:iCs/>
          <w:lang w:val="en-GB" w:eastAsia="zh-CN"/>
        </w:rPr>
        <w:t>-</w:t>
      </w:r>
      <w:r w:rsidR="00494917" w:rsidRPr="00494917">
        <w:rPr>
          <w:bCs/>
          <w:iCs/>
          <w:lang w:val="en-GB"/>
        </w:rPr>
        <w:t>W ECAL is a sampling calorimeter with tungsten absorber and hig</w:t>
      </w:r>
      <w:r w:rsidR="00494917" w:rsidRPr="00B71900">
        <w:rPr>
          <w:bCs/>
          <w:iCs/>
          <w:lang w:val="en-GB"/>
        </w:rPr>
        <w:t xml:space="preserve">hly segmented readout layers made of </w:t>
      </w:r>
      <w:proofErr w:type="spellStart"/>
      <w:r w:rsidR="00494917" w:rsidRPr="00B71900">
        <w:rPr>
          <w:bCs/>
          <w:iCs/>
          <w:lang w:val="en-GB"/>
        </w:rPr>
        <w:t>pixelised</w:t>
      </w:r>
      <w:proofErr w:type="spellEnd"/>
      <w:r w:rsidR="00494917" w:rsidRPr="00B71900">
        <w:rPr>
          <w:bCs/>
          <w:iCs/>
          <w:lang w:val="en-GB"/>
        </w:rPr>
        <w:t xml:space="preserve"> silicon PIN pad sensor arrays. According to the simulation and test results of </w:t>
      </w:r>
      <w:r w:rsidR="009F6301" w:rsidRPr="00500E1D">
        <w:rPr>
          <w:bCs/>
          <w:iCs/>
          <w:color w:val="FF0000"/>
          <w:lang w:val="en-GB"/>
        </w:rPr>
        <w:t>CALICE</w:t>
      </w:r>
      <w:r w:rsidR="009F6301" w:rsidRPr="00B71900">
        <w:rPr>
          <w:bCs/>
          <w:iCs/>
          <w:lang w:val="en-GB"/>
        </w:rPr>
        <w:t xml:space="preserve"> </w:t>
      </w:r>
      <w:r w:rsidR="00494917" w:rsidRPr="00B71900">
        <w:rPr>
          <w:bCs/>
          <w:iCs/>
          <w:lang w:val="en-GB"/>
        </w:rPr>
        <w:t>ECAL physics prototype</w:t>
      </w:r>
      <w:r w:rsidR="009A3D2A" w:rsidRPr="00B71900">
        <w:rPr>
          <w:bCs/>
          <w:iCs/>
          <w:lang w:val="en-GB"/>
        </w:rPr>
        <w:t xml:space="preserve"> [3,4]</w:t>
      </w:r>
      <w:r w:rsidR="00494917" w:rsidRPr="00B71900">
        <w:rPr>
          <w:bCs/>
          <w:iCs/>
          <w:lang w:val="en-GB"/>
        </w:rPr>
        <w:t xml:space="preserve"> for </w:t>
      </w:r>
      <w:r w:rsidR="009A3D2A" w:rsidRPr="00B71900">
        <w:rPr>
          <w:bCs/>
          <w:iCs/>
          <w:lang w:val="en-GB"/>
        </w:rPr>
        <w:t>International Linear Collider (</w:t>
      </w:r>
      <w:r w:rsidR="00494917" w:rsidRPr="00B71900">
        <w:rPr>
          <w:bCs/>
          <w:iCs/>
          <w:lang w:val="en-GB"/>
        </w:rPr>
        <w:t>ILC</w:t>
      </w:r>
      <w:r w:rsidR="009A3D2A" w:rsidRPr="00B71900">
        <w:rPr>
          <w:bCs/>
          <w:iCs/>
          <w:lang w:val="en-GB"/>
        </w:rPr>
        <w:t>)</w:t>
      </w:r>
      <w:r w:rsidR="00494917" w:rsidRPr="00B71900">
        <w:rPr>
          <w:bCs/>
          <w:iCs/>
          <w:lang w:val="en-GB"/>
        </w:rPr>
        <w:t xml:space="preserve"> [</w:t>
      </w:r>
      <w:r w:rsidR="009A3D2A" w:rsidRPr="00B71900">
        <w:rPr>
          <w:bCs/>
          <w:iCs/>
          <w:lang w:val="en-GB"/>
        </w:rPr>
        <w:t>5</w:t>
      </w:r>
      <w:r w:rsidR="00494917" w:rsidRPr="00B71900">
        <w:rPr>
          <w:bCs/>
          <w:iCs/>
          <w:lang w:val="en-GB"/>
        </w:rPr>
        <w:t>],</w:t>
      </w:r>
      <w:r w:rsidR="00494917" w:rsidRPr="005541B1">
        <w:rPr>
          <w:bCs/>
          <w:iCs/>
          <w:color w:val="FF0000"/>
          <w:lang w:val="en-GB"/>
        </w:rPr>
        <w:t xml:space="preserve"> the </w:t>
      </w:r>
      <w:r w:rsidR="009C10CB" w:rsidRPr="005541B1">
        <w:rPr>
          <w:bCs/>
          <w:iCs/>
          <w:color w:val="FF0000"/>
          <w:lang w:val="en-GB"/>
        </w:rPr>
        <w:t xml:space="preserve">Si-W </w:t>
      </w:r>
      <w:r w:rsidR="00494917" w:rsidRPr="005541B1">
        <w:rPr>
          <w:bCs/>
          <w:iCs/>
          <w:color w:val="FF0000"/>
          <w:lang w:val="en-GB"/>
        </w:rPr>
        <w:t>ECAL for CEPC needs dozens layers of silicon PIN arrays and each pad’</w:t>
      </w:r>
      <w:r w:rsidR="009E01C0" w:rsidRPr="005541B1">
        <w:rPr>
          <w:bCs/>
          <w:iCs/>
          <w:color w:val="FF0000"/>
          <w:lang w:val="en-GB"/>
        </w:rPr>
        <w:t xml:space="preserve">s size of silicon PIN is about </w:t>
      </w:r>
      <w:r w:rsidR="008B4FE2" w:rsidRPr="005541B1">
        <w:rPr>
          <w:bCs/>
          <w:iCs/>
          <w:color w:val="FF0000"/>
          <w:lang w:val="en-GB"/>
        </w:rPr>
        <w:t>1</w:t>
      </w:r>
      <w:r w:rsidR="00494917" w:rsidRPr="005541B1">
        <w:rPr>
          <w:bCs/>
          <w:iCs/>
          <w:color w:val="FF0000"/>
          <w:lang w:val="en-GB"/>
        </w:rPr>
        <w:t xml:space="preserve"> × </w:t>
      </w:r>
      <w:r w:rsidR="008B4FE2" w:rsidRPr="005541B1">
        <w:rPr>
          <w:bCs/>
          <w:iCs/>
          <w:color w:val="FF0000"/>
          <w:lang w:val="en-GB"/>
        </w:rPr>
        <w:t>1</w:t>
      </w:r>
      <w:r w:rsidR="009E01C0" w:rsidRPr="005541B1">
        <w:rPr>
          <w:bCs/>
          <w:iCs/>
          <w:color w:val="FF0000"/>
          <w:lang w:val="en-GB"/>
        </w:rPr>
        <w:t xml:space="preserve"> </w:t>
      </w:r>
      <w:r w:rsidR="008B4FE2" w:rsidRPr="005541B1">
        <w:rPr>
          <w:bCs/>
          <w:iCs/>
          <w:color w:val="FF0000"/>
          <w:lang w:val="en-GB"/>
        </w:rPr>
        <w:t>c</w:t>
      </w:r>
      <w:r w:rsidR="009E01C0" w:rsidRPr="005541B1">
        <w:rPr>
          <w:bCs/>
          <w:iCs/>
          <w:color w:val="FF0000"/>
          <w:lang w:val="en-GB"/>
        </w:rPr>
        <w:t>m</w:t>
      </w:r>
      <w:r w:rsidR="00F94386" w:rsidRPr="005541B1">
        <w:rPr>
          <w:bCs/>
          <w:iCs/>
          <w:color w:val="FF0000"/>
          <w:vertAlign w:val="superscript"/>
          <w:lang w:val="en-GB"/>
        </w:rPr>
        <w:t>2</w:t>
      </w:r>
      <w:r w:rsidR="0091785F" w:rsidRPr="00B71900">
        <w:rPr>
          <w:bCs/>
          <w:iCs/>
          <w:lang w:val="en-GB"/>
        </w:rPr>
        <w:t xml:space="preserve"> [1]</w:t>
      </w:r>
      <w:r w:rsidR="00494917" w:rsidRPr="00B71900">
        <w:rPr>
          <w:bCs/>
          <w:iCs/>
          <w:lang w:val="en-GB"/>
        </w:rPr>
        <w:t xml:space="preserve">, which means the total number of electronic channels </w:t>
      </w:r>
      <w:r w:rsidR="00494917" w:rsidRPr="00A44D50">
        <w:rPr>
          <w:bCs/>
          <w:iCs/>
          <w:color w:val="FF0000"/>
          <w:lang w:val="en-GB"/>
        </w:rPr>
        <w:t xml:space="preserve">is tens of </w:t>
      </w:r>
      <w:r w:rsidR="00FA4221">
        <w:rPr>
          <w:bCs/>
          <w:iCs/>
          <w:color w:val="FF0000"/>
          <w:lang w:val="en-GB"/>
        </w:rPr>
        <w:t>million</w:t>
      </w:r>
      <w:r w:rsidR="00FA4221" w:rsidRPr="00A44D50">
        <w:rPr>
          <w:bCs/>
          <w:iCs/>
          <w:color w:val="FF0000"/>
          <w:lang w:val="en-GB"/>
        </w:rPr>
        <w:t>s</w:t>
      </w:r>
      <w:r w:rsidR="00494917" w:rsidRPr="00A44D50">
        <w:rPr>
          <w:bCs/>
          <w:iCs/>
          <w:color w:val="FF0000"/>
          <w:lang w:val="en-GB"/>
        </w:rPr>
        <w:t>.</w:t>
      </w:r>
      <w:r w:rsidR="00494917" w:rsidRPr="00B71900">
        <w:rPr>
          <w:bCs/>
          <w:iCs/>
          <w:lang w:val="en-GB"/>
        </w:rPr>
        <w:t xml:space="preserve"> </w:t>
      </w:r>
    </w:p>
    <w:p w14:paraId="1FE05E36" w14:textId="523DC5CB" w:rsidR="001C40C6" w:rsidRPr="00B71900" w:rsidRDefault="00161856" w:rsidP="001C40C6">
      <w:pPr>
        <w:pStyle w:val="a1"/>
        <w:rPr>
          <w:bCs/>
          <w:iCs/>
          <w:lang w:val="en-GB"/>
        </w:rPr>
      </w:pPr>
      <w:r w:rsidRPr="0033491C">
        <w:rPr>
          <w:bCs/>
          <w:iCs/>
          <w:color w:val="FF0000"/>
          <w:lang w:val="en-GB"/>
        </w:rPr>
        <w:t xml:space="preserve">In order to verify the feasibility </w:t>
      </w:r>
      <w:commentRangeStart w:id="11"/>
      <w:r w:rsidRPr="0033491C">
        <w:rPr>
          <w:bCs/>
          <w:iCs/>
          <w:color w:val="FF0000"/>
          <w:lang w:val="en-GB"/>
        </w:rPr>
        <w:t>as well as to make a mature design</w:t>
      </w:r>
      <w:r w:rsidR="00266F2E" w:rsidRPr="0033491C">
        <w:rPr>
          <w:bCs/>
          <w:iCs/>
          <w:color w:val="FF0000"/>
          <w:lang w:val="en-GB"/>
        </w:rPr>
        <w:t xml:space="preserve"> </w:t>
      </w:r>
      <w:commentRangeEnd w:id="11"/>
      <w:r w:rsidR="001736D8">
        <w:rPr>
          <w:rStyle w:val="af5"/>
          <w:lang w:eastAsia="en-US"/>
        </w:rPr>
        <w:commentReference w:id="11"/>
      </w:r>
      <w:r w:rsidR="00266F2E" w:rsidRPr="0033491C">
        <w:rPr>
          <w:bCs/>
          <w:iCs/>
          <w:color w:val="FF0000"/>
          <w:lang w:val="en-GB"/>
        </w:rPr>
        <w:t>of ECAL</w:t>
      </w:r>
      <w:r w:rsidRPr="0033491C">
        <w:rPr>
          <w:bCs/>
          <w:iCs/>
          <w:color w:val="FF0000"/>
          <w:lang w:val="en-GB"/>
        </w:rPr>
        <w:t xml:space="preserve">, </w:t>
      </w:r>
      <w:r w:rsidR="00CC52F0" w:rsidRPr="0033491C">
        <w:rPr>
          <w:bCs/>
          <w:iCs/>
          <w:color w:val="FF0000"/>
          <w:lang w:val="en-GB"/>
        </w:rPr>
        <w:t>a prototype is need to be built.</w:t>
      </w:r>
      <w:r w:rsidR="00843181" w:rsidRPr="0033491C">
        <w:rPr>
          <w:bCs/>
          <w:iCs/>
          <w:color w:val="FF0000"/>
          <w:lang w:val="en-GB"/>
        </w:rPr>
        <w:t xml:space="preserve"> </w:t>
      </w:r>
      <w:ins w:id="12" w:author="fcq" w:date="2018-01-17T18:14:00Z">
        <w:r w:rsidR="009B4071">
          <w:rPr>
            <w:bCs/>
            <w:iCs/>
            <w:color w:val="FF0000"/>
            <w:lang w:val="en-GB"/>
          </w:rPr>
          <w:t xml:space="preserve">As shown in Fig. 1, </w:t>
        </w:r>
      </w:ins>
      <w:r w:rsidR="00843181" w:rsidRPr="0033491C">
        <w:rPr>
          <w:bCs/>
          <w:iCs/>
          <w:color w:val="FF0000"/>
          <w:lang w:val="en-GB"/>
        </w:rPr>
        <w:t xml:space="preserve">This prototype should have several layers of </w:t>
      </w:r>
      <w:proofErr w:type="spellStart"/>
      <w:r w:rsidR="00843181" w:rsidRPr="0033491C">
        <w:rPr>
          <w:bCs/>
          <w:iCs/>
          <w:color w:val="FF0000"/>
          <w:lang w:val="en-GB"/>
        </w:rPr>
        <w:t>pixelised</w:t>
      </w:r>
      <w:proofErr w:type="spellEnd"/>
      <w:r w:rsidR="00843181" w:rsidRPr="0033491C">
        <w:rPr>
          <w:bCs/>
          <w:iCs/>
          <w:color w:val="FF0000"/>
          <w:lang w:val="en-GB"/>
        </w:rPr>
        <w:t xml:space="preserve"> silicon PIN array and</w:t>
      </w:r>
      <w:r w:rsidR="00FB6C92" w:rsidRPr="0033491C">
        <w:rPr>
          <w:bCs/>
          <w:iCs/>
          <w:color w:val="FF0000"/>
          <w:lang w:val="en-GB"/>
        </w:rPr>
        <w:t xml:space="preserve"> a read</w:t>
      </w:r>
      <w:commentRangeStart w:id="13"/>
      <w:r w:rsidR="00FB6C92" w:rsidRPr="0033491C">
        <w:rPr>
          <w:bCs/>
          <w:iCs/>
          <w:color w:val="FF0000"/>
          <w:lang w:val="en-GB"/>
        </w:rPr>
        <w:t>out electronics system which is multi-channel and scalable.</w:t>
      </w:r>
      <w:r w:rsidR="00886F72" w:rsidRPr="0033491C">
        <w:rPr>
          <w:bCs/>
          <w:iCs/>
          <w:color w:val="FF0000"/>
          <w:lang w:val="en-GB"/>
        </w:rPr>
        <w:t xml:space="preserve"> </w:t>
      </w:r>
      <w:r w:rsidR="00886F72">
        <w:rPr>
          <w:bCs/>
          <w:iCs/>
          <w:lang w:val="en-GB"/>
        </w:rPr>
        <w:t>An</w:t>
      </w:r>
      <w:r w:rsidR="00FC7E39">
        <w:rPr>
          <w:bCs/>
          <w:iCs/>
          <w:lang w:val="en-GB"/>
        </w:rPr>
        <w:t xml:space="preserve"> </w:t>
      </w:r>
      <w:r w:rsidR="00494917" w:rsidRPr="00B71900">
        <w:rPr>
          <w:bCs/>
          <w:iCs/>
          <w:lang w:val="en-GB"/>
        </w:rPr>
        <w:t>ASIC named SKIROC2, with 64 input channels</w:t>
      </w:r>
      <w:r w:rsidR="00FC7E39" w:rsidRPr="00A44D50">
        <w:rPr>
          <w:rFonts w:hint="eastAsia"/>
          <w:bCs/>
          <w:iCs/>
          <w:color w:val="FF0000"/>
          <w:lang w:val="en-GB" w:eastAsia="zh-CN"/>
        </w:rPr>
        <w:t>,</w:t>
      </w:r>
      <w:r w:rsidR="00494917" w:rsidRPr="00A44D50">
        <w:rPr>
          <w:bCs/>
          <w:iCs/>
          <w:color w:val="FF0000"/>
          <w:lang w:val="en-GB"/>
        </w:rPr>
        <w:t xml:space="preserve"> is </w:t>
      </w:r>
      <w:r w:rsidR="00FC7E39" w:rsidRPr="00A44D50">
        <w:rPr>
          <w:bCs/>
          <w:iCs/>
          <w:color w:val="FF0000"/>
          <w:lang w:val="en-GB"/>
        </w:rPr>
        <w:t>one of the candidate chip for</w:t>
      </w:r>
      <w:r w:rsidR="00494917" w:rsidRPr="00A44D50">
        <w:rPr>
          <w:bCs/>
          <w:iCs/>
          <w:color w:val="FF0000"/>
          <w:lang w:val="en-GB"/>
        </w:rPr>
        <w:t xml:space="preserve"> the front end</w:t>
      </w:r>
      <w:r w:rsidR="00FC7E39" w:rsidRPr="00A44D50">
        <w:rPr>
          <w:bCs/>
          <w:iCs/>
          <w:color w:val="FF0000"/>
          <w:lang w:val="en-GB" w:eastAsia="zh-CN"/>
        </w:rPr>
        <w:t xml:space="preserve"> electronics to </w:t>
      </w:r>
      <w:r w:rsidR="00FC7E39" w:rsidRPr="00A44D50">
        <w:rPr>
          <w:rFonts w:hint="eastAsia"/>
          <w:bCs/>
          <w:iCs/>
          <w:color w:val="FF0000"/>
          <w:lang w:val="en-GB" w:eastAsia="zh-CN"/>
        </w:rPr>
        <w:t>handle</w:t>
      </w:r>
      <w:r w:rsidR="00494917" w:rsidRPr="00A44D50">
        <w:rPr>
          <w:bCs/>
          <w:iCs/>
          <w:color w:val="FF0000"/>
          <w:lang w:val="en-GB"/>
        </w:rPr>
        <w:t xml:space="preserve"> the silicon PIN arrays</w:t>
      </w:r>
      <w:r w:rsidR="00FC7E39" w:rsidRPr="00A44D50">
        <w:rPr>
          <w:bCs/>
          <w:iCs/>
          <w:color w:val="FF0000"/>
          <w:lang w:val="en-GB"/>
        </w:rPr>
        <w:t>’ output</w:t>
      </w:r>
      <w:r w:rsidR="00941E7E" w:rsidRPr="00A44D50">
        <w:rPr>
          <w:bCs/>
          <w:iCs/>
          <w:color w:val="FF0000"/>
          <w:lang w:val="en-GB"/>
        </w:rPr>
        <w:t>s</w:t>
      </w:r>
      <w:r w:rsidR="00494917" w:rsidRPr="00A44D50">
        <w:rPr>
          <w:bCs/>
          <w:iCs/>
          <w:color w:val="FF0000"/>
          <w:lang w:val="en-GB"/>
        </w:rPr>
        <w:t xml:space="preserve"> </w:t>
      </w:r>
      <w:r w:rsidR="00494917" w:rsidRPr="00B71900">
        <w:rPr>
          <w:bCs/>
          <w:iCs/>
          <w:lang w:val="en-GB"/>
        </w:rPr>
        <w:t>[</w:t>
      </w:r>
      <w:r w:rsidR="007A410B" w:rsidRPr="00B71900">
        <w:rPr>
          <w:bCs/>
          <w:iCs/>
          <w:lang w:val="en-GB"/>
        </w:rPr>
        <w:t>6</w:t>
      </w:r>
      <w:r w:rsidR="00494917" w:rsidRPr="00B71900">
        <w:rPr>
          <w:bCs/>
          <w:iCs/>
          <w:lang w:val="en-GB"/>
        </w:rPr>
        <w:t xml:space="preserve">]. In order to test the performance of silicon PIN </w:t>
      </w:r>
      <w:r w:rsidR="00C418D9">
        <w:rPr>
          <w:bCs/>
          <w:iCs/>
          <w:lang w:val="en-GB"/>
        </w:rPr>
        <w:t>diod</w:t>
      </w:r>
      <w:r w:rsidR="00C418D9" w:rsidRPr="00B71900">
        <w:rPr>
          <w:bCs/>
          <w:iCs/>
          <w:lang w:val="en-GB"/>
        </w:rPr>
        <w:t xml:space="preserve"> </w:t>
      </w:r>
      <w:r w:rsidR="00494917" w:rsidRPr="00B71900">
        <w:rPr>
          <w:bCs/>
          <w:iCs/>
          <w:lang w:val="en-GB"/>
        </w:rPr>
        <w:t>as well as to make a pre-design for the prototype, a scalable readout system based on SKIROC2 ASIC has been developed</w:t>
      </w:r>
      <w:r w:rsidR="00CE14E1" w:rsidRPr="00B71900">
        <w:rPr>
          <w:bCs/>
          <w:iCs/>
          <w:lang w:val="en-GB"/>
        </w:rPr>
        <w:t>.</w:t>
      </w:r>
      <w:commentRangeEnd w:id="13"/>
      <w:r w:rsidR="00CA2422">
        <w:rPr>
          <w:rStyle w:val="af5"/>
          <w:lang w:eastAsia="en-US"/>
        </w:rPr>
        <w:commentReference w:id="13"/>
      </w:r>
    </w:p>
    <w:p w14:paraId="7D8B029F" w14:textId="77777777" w:rsidR="009E51AA" w:rsidRPr="00B71900" w:rsidRDefault="00E1064E" w:rsidP="006D6BBF">
      <w:pPr>
        <w:pStyle w:val="section"/>
      </w:pPr>
      <w:bookmarkStart w:id="14" w:name="_Toc503194974"/>
      <w:r w:rsidRPr="00B71900">
        <w:rPr>
          <w:lang w:val="en-GB"/>
        </w:rPr>
        <w:lastRenderedPageBreak/>
        <w:t>Implement of the system</w:t>
      </w:r>
      <w:bookmarkEnd w:id="14"/>
    </w:p>
    <w:p w14:paraId="58F09921" w14:textId="77777777" w:rsidR="00E1064E" w:rsidRDefault="00E1064E" w:rsidP="0083516F">
      <w:pPr>
        <w:pStyle w:val="Subsection"/>
      </w:pPr>
      <w:bookmarkStart w:id="15" w:name="_Toc503194975"/>
      <w:r>
        <w:t>Architecture</w:t>
      </w:r>
      <w:bookmarkEnd w:id="15"/>
    </w:p>
    <w:p w14:paraId="212F5B23" w14:textId="77777777" w:rsidR="00144A21" w:rsidRDefault="00744851" w:rsidP="00144A21">
      <w:pPr>
        <w:pStyle w:val="a1"/>
        <w:keepNext/>
        <w:ind w:firstLine="0"/>
      </w:pPr>
      <w:r w:rsidRPr="00744851">
        <w:t xml:space="preserve"> </w:t>
      </w:r>
      <w:r>
        <w:object w:dxaOrig="10875" w:dyaOrig="4471" w14:anchorId="39E7F46F">
          <v:shape id="_x0000_i1026" type="#_x0000_t75" style="width:424.55pt;height:174.55pt" o:ole="">
            <v:imagedata r:id="rId12" o:title=""/>
          </v:shape>
          <o:OLEObject Type="Embed" ProgID="Visio.Drawing.15" ShapeID="_x0000_i1026" DrawAspect="Content" ObjectID="_1577783439" r:id="rId13"/>
        </w:object>
      </w:r>
    </w:p>
    <w:p w14:paraId="30C80084" w14:textId="77777777" w:rsidR="00144A21" w:rsidRPr="001C7CC1" w:rsidRDefault="00144A21" w:rsidP="00144A21">
      <w:pPr>
        <w:pStyle w:val="a7"/>
        <w:rPr>
          <w:b w:val="0"/>
          <w:bCs w:val="0"/>
          <w:iCs/>
          <w:lang w:val="en-GB"/>
        </w:rPr>
      </w:pPr>
      <w:r>
        <w:t xml:space="preserve">Figure </w:t>
      </w:r>
      <w:fldSimple w:instr=" SEQ Figure \* ARABIC ">
        <w:r w:rsidR="00B37040">
          <w:rPr>
            <w:noProof/>
          </w:rPr>
          <w:t>2</w:t>
        </w:r>
      </w:fldSimple>
      <w:r>
        <w:t xml:space="preserve">. </w:t>
      </w:r>
      <w:r w:rsidRPr="001C7CC1">
        <w:rPr>
          <w:b w:val="0"/>
        </w:rPr>
        <w:t>The architecture of the readout system</w:t>
      </w:r>
    </w:p>
    <w:p w14:paraId="03C8A7A4" w14:textId="77777777" w:rsidR="00053A76" w:rsidRPr="00053A76" w:rsidRDefault="00053A76" w:rsidP="00E96369">
      <w:pPr>
        <w:pStyle w:val="a1"/>
        <w:ind w:firstLine="0"/>
        <w:rPr>
          <w:lang w:val="ru-RU"/>
        </w:rPr>
      </w:pPr>
      <w:r w:rsidRPr="00E1064E">
        <w:rPr>
          <w:bCs/>
          <w:iCs/>
          <w:lang w:val="en-GB"/>
        </w:rPr>
        <w:t xml:space="preserve">The architecture of this system is shown in </w:t>
      </w:r>
      <w:r w:rsidR="003807E1">
        <w:rPr>
          <w:bCs/>
          <w:iCs/>
          <w:lang w:val="en-GB"/>
        </w:rPr>
        <w:t>Figure</w:t>
      </w:r>
      <w:r w:rsidRPr="00E1064E">
        <w:rPr>
          <w:bCs/>
          <w:iCs/>
          <w:lang w:val="en-GB"/>
        </w:rPr>
        <w:t xml:space="preserve"> 2. It’s mainly composed of three kinds of modules, the detector and ASIC module called Front-End-Board module (FEB), the Data Interface module (DIF), the Data</w:t>
      </w:r>
      <w:r w:rsidRPr="007F3396">
        <w:rPr>
          <w:bCs/>
          <w:iCs/>
          <w:color w:val="FF0000"/>
          <w:lang w:val="en-GB"/>
        </w:rPr>
        <w:t xml:space="preserve"> </w:t>
      </w:r>
      <w:r w:rsidR="00EB27B6" w:rsidRPr="007F3396">
        <w:rPr>
          <w:rFonts w:hint="eastAsia"/>
          <w:bCs/>
          <w:iCs/>
          <w:color w:val="FF0000"/>
          <w:lang w:val="en-GB" w:eastAsia="zh-CN"/>
        </w:rPr>
        <w:t>C</w:t>
      </w:r>
      <w:r w:rsidR="00EB27B6" w:rsidRPr="007F3396">
        <w:rPr>
          <w:bCs/>
          <w:iCs/>
          <w:color w:val="FF0000"/>
          <w:lang w:val="en-GB"/>
        </w:rPr>
        <w:t>oncentration</w:t>
      </w:r>
      <w:r w:rsidRPr="007F3396">
        <w:rPr>
          <w:bCs/>
          <w:iCs/>
          <w:color w:val="FF0000"/>
          <w:lang w:val="en-GB"/>
        </w:rPr>
        <w:t xml:space="preserve"> Card</w:t>
      </w:r>
      <w:r w:rsidRPr="00E1064E">
        <w:rPr>
          <w:bCs/>
          <w:iCs/>
          <w:lang w:val="en-GB"/>
        </w:rPr>
        <w:t xml:space="preserve"> module (DCC). </w:t>
      </w:r>
      <w:r w:rsidR="00AD48B7">
        <w:rPr>
          <w:bCs/>
          <w:iCs/>
          <w:lang w:val="en-GB"/>
        </w:rPr>
        <w:t>The FEB supplies high voltage for</w:t>
      </w:r>
      <w:r w:rsidRPr="00E1064E">
        <w:rPr>
          <w:bCs/>
          <w:iCs/>
          <w:lang w:val="en-GB"/>
        </w:rPr>
        <w:t xml:space="preserve"> silicon PIN detectors,</w:t>
      </w:r>
      <w:r w:rsidRPr="001C24C2">
        <w:rPr>
          <w:bCs/>
          <w:iCs/>
          <w:color w:val="FF0000"/>
          <w:lang w:val="en-GB"/>
        </w:rPr>
        <w:t xml:space="preserve"> </w:t>
      </w:r>
      <w:r w:rsidR="00EB27B6" w:rsidRPr="001C24C2">
        <w:rPr>
          <w:bCs/>
          <w:iCs/>
          <w:color w:val="FF0000"/>
          <w:lang w:val="en-GB"/>
        </w:rPr>
        <w:t xml:space="preserve">receives and digitizes </w:t>
      </w:r>
      <w:r w:rsidR="00EB27B6" w:rsidRPr="00A54EC4">
        <w:rPr>
          <w:bCs/>
          <w:iCs/>
          <w:color w:val="FF0000"/>
          <w:lang w:val="en-GB"/>
        </w:rPr>
        <w:t xml:space="preserve">the </w:t>
      </w:r>
      <w:r w:rsidRPr="00A54EC4">
        <w:rPr>
          <w:bCs/>
          <w:iCs/>
          <w:color w:val="FF0000"/>
          <w:lang w:val="en-GB"/>
        </w:rPr>
        <w:t xml:space="preserve">signal </w:t>
      </w:r>
      <w:r w:rsidR="00EB27B6" w:rsidRPr="00A54EC4">
        <w:rPr>
          <w:bCs/>
          <w:iCs/>
          <w:color w:val="FF0000"/>
          <w:lang w:val="en-GB"/>
        </w:rPr>
        <w:t xml:space="preserve">from the </w:t>
      </w:r>
      <w:r w:rsidRPr="00A54EC4">
        <w:rPr>
          <w:bCs/>
          <w:iCs/>
          <w:color w:val="FF0000"/>
          <w:lang w:val="en-GB"/>
        </w:rPr>
        <w:t xml:space="preserve">detectors. </w:t>
      </w:r>
      <w:r w:rsidR="00913AAA">
        <w:rPr>
          <w:bCs/>
          <w:iCs/>
          <w:lang w:val="en-GB"/>
        </w:rPr>
        <w:t>The</w:t>
      </w:r>
      <w:r w:rsidR="00913AAA" w:rsidRPr="00A54EC4">
        <w:rPr>
          <w:bCs/>
          <w:iCs/>
          <w:color w:val="FF0000"/>
          <w:lang w:val="en-GB"/>
        </w:rPr>
        <w:t xml:space="preserve"> FEB is configured by the </w:t>
      </w:r>
      <w:r w:rsidRPr="00A54EC4">
        <w:rPr>
          <w:bCs/>
          <w:iCs/>
          <w:color w:val="FF0000"/>
          <w:lang w:val="en-GB"/>
        </w:rPr>
        <w:t xml:space="preserve">DIF controls and </w:t>
      </w:r>
      <w:r w:rsidR="00913AAA" w:rsidRPr="00A54EC4">
        <w:rPr>
          <w:bCs/>
          <w:iCs/>
          <w:color w:val="FF0000"/>
          <w:lang w:val="en-GB"/>
        </w:rPr>
        <w:t xml:space="preserve">drives </w:t>
      </w:r>
      <w:r w:rsidRPr="00A54EC4">
        <w:rPr>
          <w:bCs/>
          <w:iCs/>
          <w:color w:val="FF0000"/>
          <w:lang w:val="en-GB"/>
        </w:rPr>
        <w:t xml:space="preserve">data </w:t>
      </w:r>
      <w:r w:rsidR="00913AAA" w:rsidRPr="00A54EC4">
        <w:rPr>
          <w:bCs/>
          <w:iCs/>
          <w:color w:val="FF0000"/>
          <w:lang w:val="en-GB"/>
        </w:rPr>
        <w:t>to the latter</w:t>
      </w:r>
      <w:r w:rsidRPr="00A54EC4">
        <w:rPr>
          <w:bCs/>
          <w:iCs/>
          <w:color w:val="FF0000"/>
          <w:lang w:val="en-GB"/>
        </w:rPr>
        <w:t xml:space="preserve">, </w:t>
      </w:r>
      <w:r w:rsidR="00913AAA" w:rsidRPr="00A54EC4">
        <w:rPr>
          <w:bCs/>
          <w:iCs/>
          <w:color w:val="FF0000"/>
          <w:lang w:val="en-GB"/>
        </w:rPr>
        <w:t xml:space="preserve">which then </w:t>
      </w:r>
      <w:r w:rsidR="0095281D" w:rsidRPr="00A54EC4">
        <w:rPr>
          <w:bCs/>
          <w:iCs/>
          <w:color w:val="FF0000"/>
          <w:lang w:val="en-GB"/>
        </w:rPr>
        <w:t>are transfer</w:t>
      </w:r>
      <w:r w:rsidR="00C418D9" w:rsidRPr="00A54EC4">
        <w:rPr>
          <w:bCs/>
          <w:iCs/>
          <w:color w:val="FF0000"/>
          <w:lang w:val="en-GB"/>
        </w:rPr>
        <w:t>r</w:t>
      </w:r>
      <w:r w:rsidR="0095281D" w:rsidRPr="00A54EC4">
        <w:rPr>
          <w:bCs/>
          <w:iCs/>
          <w:color w:val="FF0000"/>
          <w:lang w:val="en-GB"/>
        </w:rPr>
        <w:t>ed</w:t>
      </w:r>
      <w:r w:rsidR="00913AAA" w:rsidRPr="00A54EC4">
        <w:rPr>
          <w:bCs/>
          <w:iCs/>
          <w:color w:val="FF0000"/>
          <w:lang w:val="en-GB"/>
        </w:rPr>
        <w:t xml:space="preserve"> to the DCC via </w:t>
      </w:r>
      <w:r w:rsidR="00913AAA" w:rsidRPr="00A54EC4">
        <w:rPr>
          <w:rFonts w:hint="eastAsia"/>
          <w:bCs/>
          <w:iCs/>
          <w:color w:val="FF0000"/>
          <w:lang w:val="en-GB" w:eastAsia="zh-CN"/>
        </w:rPr>
        <w:t>optical</w:t>
      </w:r>
      <w:r w:rsidR="00913AAA" w:rsidRPr="00A54EC4">
        <w:rPr>
          <w:bCs/>
          <w:iCs/>
          <w:color w:val="FF0000"/>
          <w:lang w:val="en-GB" w:eastAsia="zh-CN"/>
        </w:rPr>
        <w:t xml:space="preserve"> </w:t>
      </w:r>
      <w:r w:rsidR="00913AAA" w:rsidRPr="00A54EC4">
        <w:rPr>
          <w:bCs/>
          <w:iCs/>
          <w:color w:val="FF0000"/>
          <w:lang w:val="en-GB"/>
        </w:rPr>
        <w:t xml:space="preserve">fibre after </w:t>
      </w:r>
      <w:r w:rsidRPr="00A54EC4">
        <w:rPr>
          <w:bCs/>
          <w:iCs/>
          <w:color w:val="FF0000"/>
          <w:lang w:val="en-GB"/>
        </w:rPr>
        <w:t>pack</w:t>
      </w:r>
      <w:r w:rsidR="00913AAA" w:rsidRPr="00A54EC4">
        <w:rPr>
          <w:bCs/>
          <w:iCs/>
          <w:color w:val="FF0000"/>
          <w:lang w:val="en-GB"/>
        </w:rPr>
        <w:t>ing process</w:t>
      </w:r>
      <w:r w:rsidRPr="00A54EC4">
        <w:rPr>
          <w:bCs/>
          <w:iCs/>
          <w:color w:val="FF0000"/>
          <w:lang w:val="en-GB"/>
        </w:rPr>
        <w:t>.</w:t>
      </w:r>
      <w:r w:rsidR="00815425">
        <w:rPr>
          <w:bCs/>
          <w:iCs/>
          <w:lang w:val="en-GB"/>
        </w:rPr>
        <w:t xml:space="preserve"> Each DIF and FEB pair</w:t>
      </w:r>
      <w:r w:rsidRPr="00E1064E">
        <w:rPr>
          <w:bCs/>
          <w:iCs/>
          <w:lang w:val="en-GB"/>
        </w:rPr>
        <w:t xml:space="preserve"> </w:t>
      </w:r>
      <w:r w:rsidR="00815425">
        <w:rPr>
          <w:bCs/>
          <w:iCs/>
          <w:lang w:val="en-GB"/>
        </w:rPr>
        <w:t>is responsible for a single layer.</w:t>
      </w:r>
      <w:r w:rsidR="00E874FA">
        <w:rPr>
          <w:bCs/>
          <w:iCs/>
          <w:lang w:val="en-GB"/>
        </w:rPr>
        <w:t xml:space="preserve"> </w:t>
      </w:r>
      <w:r w:rsidRPr="00E1064E">
        <w:rPr>
          <w:bCs/>
          <w:iCs/>
          <w:lang w:val="en-GB"/>
        </w:rPr>
        <w:t>The DCC is in charge of sending commands to DIFs, gathering all data from</w:t>
      </w:r>
      <w:r w:rsidR="00C418D9">
        <w:rPr>
          <w:rFonts w:hint="eastAsia"/>
          <w:bCs/>
          <w:iCs/>
          <w:lang w:val="en-GB" w:eastAsia="zh-CN"/>
        </w:rPr>
        <w:t xml:space="preserve"> </w:t>
      </w:r>
      <w:r w:rsidR="00C418D9" w:rsidRPr="00A54EC4">
        <w:rPr>
          <w:rFonts w:hint="eastAsia"/>
          <w:bCs/>
          <w:iCs/>
          <w:color w:val="FF0000"/>
          <w:lang w:val="en-GB" w:eastAsia="zh-CN"/>
        </w:rPr>
        <w:t>up to six</w:t>
      </w:r>
      <w:ins w:id="16" w:author="Shubin Liu" w:date="2018-01-12T17:03:00Z">
        <w:r w:rsidR="00BF2703" w:rsidRPr="00A54EC4">
          <w:rPr>
            <w:bCs/>
            <w:iCs/>
            <w:color w:val="FF0000"/>
            <w:lang w:val="en-GB"/>
          </w:rPr>
          <w:t xml:space="preserve"> </w:t>
        </w:r>
      </w:ins>
      <w:r w:rsidRPr="00A54EC4">
        <w:rPr>
          <w:bCs/>
          <w:iCs/>
          <w:color w:val="FF0000"/>
          <w:lang w:val="en-GB"/>
        </w:rPr>
        <w:t>DIF</w:t>
      </w:r>
      <w:r w:rsidRPr="00E1064E">
        <w:rPr>
          <w:bCs/>
          <w:iCs/>
          <w:lang w:val="en-GB"/>
        </w:rPr>
        <w:t xml:space="preserve">s, making necessary compression and transferring data to PC. </w:t>
      </w:r>
      <w:r w:rsidR="00BF2703">
        <w:rPr>
          <w:bCs/>
          <w:iCs/>
          <w:lang w:val="en-GB"/>
        </w:rPr>
        <w:t>A</w:t>
      </w:r>
      <w:r w:rsidR="00BF2703" w:rsidRPr="00E1064E">
        <w:rPr>
          <w:bCs/>
          <w:iCs/>
          <w:lang w:val="en-GB"/>
        </w:rPr>
        <w:t xml:space="preserve"> </w:t>
      </w:r>
      <w:r w:rsidRPr="00E1064E">
        <w:rPr>
          <w:bCs/>
          <w:iCs/>
          <w:lang w:val="en-GB"/>
        </w:rPr>
        <w:t>protot</w:t>
      </w:r>
      <w:r w:rsidR="00C368E8">
        <w:rPr>
          <w:bCs/>
          <w:iCs/>
          <w:lang w:val="en-GB"/>
        </w:rPr>
        <w:t>ype with up to six</w:t>
      </w:r>
      <w:r w:rsidRPr="00E1064E">
        <w:rPr>
          <w:bCs/>
          <w:iCs/>
          <w:lang w:val="en-GB"/>
        </w:rPr>
        <w:t xml:space="preserve"> layers of detector arrays </w:t>
      </w:r>
      <w:r w:rsidR="00BF2703">
        <w:rPr>
          <w:rFonts w:hint="eastAsia"/>
          <w:bCs/>
          <w:iCs/>
          <w:lang w:val="en-GB" w:eastAsia="zh-CN"/>
        </w:rPr>
        <w:t>w</w:t>
      </w:r>
      <w:r w:rsidR="00BF2703">
        <w:rPr>
          <w:bCs/>
          <w:iCs/>
          <w:lang w:val="en-GB"/>
        </w:rPr>
        <w:t>ill</w:t>
      </w:r>
      <w:r w:rsidRPr="00E1064E">
        <w:rPr>
          <w:bCs/>
          <w:iCs/>
          <w:lang w:val="en-GB"/>
        </w:rPr>
        <w:t xml:space="preserve"> be implemented</w:t>
      </w:r>
      <w:r w:rsidR="00BF2703">
        <w:rPr>
          <w:bCs/>
          <w:iCs/>
          <w:lang w:val="en-GB"/>
        </w:rPr>
        <w:t>.</w:t>
      </w:r>
    </w:p>
    <w:p w14:paraId="43D3F055" w14:textId="77777777" w:rsidR="00E1064E" w:rsidRPr="004C097D" w:rsidRDefault="00E1064E" w:rsidP="0083516F">
      <w:pPr>
        <w:pStyle w:val="Subsection"/>
        <w:rPr>
          <w:bCs/>
          <w:iCs/>
          <w:lang w:val="en-GB" w:eastAsia="zh-CN"/>
        </w:rPr>
      </w:pPr>
      <w:bookmarkStart w:id="17" w:name="_Toc503194976"/>
      <w:r w:rsidRPr="004C097D">
        <w:rPr>
          <w:rFonts w:hint="eastAsia"/>
          <w:bCs/>
          <w:iCs/>
          <w:lang w:val="en-GB" w:eastAsia="zh-CN"/>
        </w:rPr>
        <w:t>A</w:t>
      </w:r>
      <w:r w:rsidRPr="004C097D">
        <w:rPr>
          <w:bCs/>
          <w:iCs/>
          <w:lang w:val="en-GB" w:eastAsia="zh-CN"/>
        </w:rPr>
        <w:t>SIC</w:t>
      </w:r>
      <w:bookmarkEnd w:id="17"/>
    </w:p>
    <w:p w14:paraId="34B7B7BC" w14:textId="77777777" w:rsidR="00144A21" w:rsidRDefault="00AF0ADF" w:rsidP="00144A21">
      <w:pPr>
        <w:pStyle w:val="a1"/>
        <w:keepNext/>
        <w:ind w:firstLine="0"/>
      </w:pPr>
      <w:r w:rsidRPr="004C097D">
        <w:rPr>
          <w:bCs/>
          <w:iCs/>
          <w:noProof/>
          <w:lang w:eastAsia="zh-CN"/>
        </w:rPr>
        <w:drawing>
          <wp:inline distT="0" distB="0" distL="0" distR="0" wp14:anchorId="12991BBF" wp14:editId="16CA2490">
            <wp:extent cx="4032885" cy="242252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32885" cy="2422525"/>
                    </a:xfrm>
                    <a:prstGeom prst="rect">
                      <a:avLst/>
                    </a:prstGeom>
                    <a:noFill/>
                    <a:ln>
                      <a:noFill/>
                    </a:ln>
                  </pic:spPr>
                </pic:pic>
              </a:graphicData>
            </a:graphic>
          </wp:inline>
        </w:drawing>
      </w:r>
    </w:p>
    <w:p w14:paraId="07106C62" w14:textId="77777777" w:rsidR="004C097D" w:rsidRPr="004C097D" w:rsidRDefault="00144A21" w:rsidP="00144A21">
      <w:pPr>
        <w:pStyle w:val="a7"/>
        <w:rPr>
          <w:bCs w:val="0"/>
          <w:iCs/>
          <w:lang w:val="en-GB"/>
        </w:rPr>
      </w:pPr>
      <w:r>
        <w:t xml:space="preserve">Figure </w:t>
      </w:r>
      <w:fldSimple w:instr=" SEQ Figure \* ARABIC ">
        <w:r w:rsidR="00B37040">
          <w:rPr>
            <w:noProof/>
          </w:rPr>
          <w:t>3</w:t>
        </w:r>
      </w:fldSimple>
      <w:r>
        <w:t xml:space="preserve">. </w:t>
      </w:r>
      <w:r w:rsidRPr="001C7CC1">
        <w:rPr>
          <w:b w:val="0"/>
        </w:rPr>
        <w:t>The schematic diagram of the analog part of SKIROC2</w:t>
      </w:r>
    </w:p>
    <w:p w14:paraId="1C1AB136" w14:textId="77777777" w:rsidR="004C097D" w:rsidRPr="004C097D" w:rsidRDefault="00B4792A" w:rsidP="004C097D">
      <w:pPr>
        <w:pStyle w:val="afb"/>
        <w:ind w:leftChars="20" w:left="40" w:firstLineChars="0" w:firstLine="0"/>
        <w:rPr>
          <w:rFonts w:ascii="Times New Roman" w:hAnsi="Times New Roman"/>
          <w:bCs/>
          <w:iCs/>
          <w:kern w:val="0"/>
          <w:sz w:val="22"/>
          <w:szCs w:val="20"/>
          <w:lang w:val="en-GB" w:eastAsia="ru-RU"/>
        </w:rPr>
      </w:pPr>
      <w:r w:rsidRPr="00A54EC4">
        <w:rPr>
          <w:rFonts w:ascii="Times New Roman" w:hAnsi="Times New Roman"/>
          <w:bCs/>
          <w:iCs/>
          <w:color w:val="FF0000"/>
          <w:kern w:val="0"/>
          <w:sz w:val="22"/>
          <w:szCs w:val="20"/>
          <w:lang w:val="en-GB" w:eastAsia="ru-RU"/>
        </w:rPr>
        <w:t xml:space="preserve">The core of the </w:t>
      </w:r>
      <w:r w:rsidR="004C097D" w:rsidRPr="00A54EC4">
        <w:rPr>
          <w:rFonts w:ascii="Times New Roman" w:hAnsi="Times New Roman"/>
          <w:bCs/>
          <w:iCs/>
          <w:color w:val="FF0000"/>
          <w:kern w:val="0"/>
          <w:sz w:val="22"/>
          <w:szCs w:val="20"/>
          <w:lang w:val="en-GB" w:eastAsia="ru-RU"/>
        </w:rPr>
        <w:t>FEB</w:t>
      </w:r>
      <w:r w:rsidR="004C097D" w:rsidRPr="004C097D">
        <w:rPr>
          <w:rFonts w:ascii="Times New Roman" w:hAnsi="Times New Roman"/>
          <w:bCs/>
          <w:iCs/>
          <w:kern w:val="0"/>
          <w:sz w:val="22"/>
          <w:szCs w:val="20"/>
          <w:lang w:val="en-GB" w:eastAsia="ru-RU"/>
        </w:rPr>
        <w:t xml:space="preserve"> is </w:t>
      </w:r>
      <w:r>
        <w:rPr>
          <w:rFonts w:ascii="Times New Roman" w:hAnsi="Times New Roman"/>
          <w:bCs/>
          <w:iCs/>
          <w:kern w:val="0"/>
          <w:sz w:val="22"/>
          <w:szCs w:val="20"/>
          <w:lang w:val="en-GB" w:eastAsia="ru-RU"/>
        </w:rPr>
        <w:t>the chip</w:t>
      </w:r>
      <w:r w:rsidR="004C097D" w:rsidRPr="004C097D">
        <w:rPr>
          <w:rFonts w:ascii="Times New Roman" w:hAnsi="Times New Roman"/>
          <w:bCs/>
          <w:iCs/>
          <w:kern w:val="0"/>
          <w:sz w:val="22"/>
          <w:szCs w:val="20"/>
          <w:lang w:val="en-GB" w:eastAsia="ru-RU"/>
        </w:rPr>
        <w:t xml:space="preserve"> SKIROC2 (Silicon </w:t>
      </w:r>
      <w:proofErr w:type="spellStart"/>
      <w:r w:rsidR="004C097D" w:rsidRPr="004C097D">
        <w:rPr>
          <w:rFonts w:ascii="Times New Roman" w:hAnsi="Times New Roman"/>
          <w:bCs/>
          <w:iCs/>
          <w:kern w:val="0"/>
          <w:sz w:val="22"/>
          <w:szCs w:val="20"/>
          <w:lang w:val="en-GB" w:eastAsia="ru-RU"/>
        </w:rPr>
        <w:t>Kalorimeter</w:t>
      </w:r>
      <w:proofErr w:type="spellEnd"/>
      <w:r w:rsidR="004C097D" w:rsidRPr="004C097D">
        <w:rPr>
          <w:rFonts w:ascii="Times New Roman" w:hAnsi="Times New Roman"/>
          <w:bCs/>
          <w:iCs/>
          <w:kern w:val="0"/>
          <w:sz w:val="22"/>
          <w:szCs w:val="20"/>
          <w:lang w:val="en-GB" w:eastAsia="ru-RU"/>
        </w:rPr>
        <w:t xml:space="preserve"> Integrated </w:t>
      </w:r>
      <w:proofErr w:type="spellStart"/>
      <w:r w:rsidR="004C097D" w:rsidRPr="004C097D">
        <w:rPr>
          <w:rFonts w:ascii="Times New Roman" w:hAnsi="Times New Roman"/>
          <w:bCs/>
          <w:iCs/>
          <w:kern w:val="0"/>
          <w:sz w:val="22"/>
          <w:szCs w:val="20"/>
          <w:lang w:val="en-GB" w:eastAsia="ru-RU"/>
        </w:rPr>
        <w:t>ReadOut</w:t>
      </w:r>
      <w:proofErr w:type="spellEnd"/>
      <w:r w:rsidR="004C097D" w:rsidRPr="004C097D">
        <w:rPr>
          <w:rFonts w:ascii="Times New Roman" w:hAnsi="Times New Roman"/>
          <w:bCs/>
          <w:iCs/>
          <w:kern w:val="0"/>
          <w:sz w:val="22"/>
          <w:szCs w:val="20"/>
          <w:lang w:val="en-GB" w:eastAsia="ru-RU"/>
        </w:rPr>
        <w:t xml:space="preserve"> Chip 2). </w:t>
      </w:r>
      <w:r w:rsidR="004C097D" w:rsidRPr="004C097D">
        <w:rPr>
          <w:rFonts w:ascii="Times New Roman" w:hAnsi="Times New Roman"/>
          <w:bCs/>
          <w:iCs/>
          <w:kern w:val="0"/>
          <w:sz w:val="22"/>
          <w:szCs w:val="20"/>
          <w:lang w:val="en-GB" w:eastAsia="ru-RU"/>
        </w:rPr>
        <w:lastRenderedPageBreak/>
        <w:t>SKIROC2 is an ASIC for the International Large Detec</w:t>
      </w:r>
      <w:r w:rsidR="004C097D" w:rsidRPr="00ED0FC2">
        <w:rPr>
          <w:rFonts w:ascii="Times New Roman" w:hAnsi="Times New Roman"/>
          <w:bCs/>
          <w:iCs/>
          <w:kern w:val="0"/>
          <w:sz w:val="22"/>
          <w:szCs w:val="20"/>
          <w:lang w:val="en-GB" w:eastAsia="ru-RU"/>
        </w:rPr>
        <w:t>tor (ILD) [</w:t>
      </w:r>
      <w:r w:rsidR="007A410B" w:rsidRPr="00ED0FC2">
        <w:rPr>
          <w:rFonts w:ascii="Times New Roman" w:hAnsi="Times New Roman"/>
          <w:bCs/>
          <w:iCs/>
          <w:kern w:val="0"/>
          <w:sz w:val="22"/>
          <w:szCs w:val="20"/>
          <w:lang w:val="en-GB" w:eastAsia="ru-RU"/>
        </w:rPr>
        <w:t>7</w:t>
      </w:r>
      <w:r w:rsidR="004C097D" w:rsidRPr="00ED0FC2">
        <w:rPr>
          <w:rFonts w:ascii="Times New Roman" w:hAnsi="Times New Roman"/>
          <w:bCs/>
          <w:iCs/>
          <w:kern w:val="0"/>
          <w:sz w:val="22"/>
          <w:szCs w:val="20"/>
          <w:lang w:val="en-GB" w:eastAsia="ru-RU"/>
        </w:rPr>
        <w:t>] Si</w:t>
      </w:r>
      <w:r w:rsidR="001758C3">
        <w:rPr>
          <w:rFonts w:ascii="Times New Roman" w:hAnsi="Times New Roman"/>
          <w:bCs/>
          <w:iCs/>
          <w:kern w:val="0"/>
          <w:sz w:val="22"/>
          <w:szCs w:val="20"/>
          <w:lang w:val="en-GB" w:eastAsia="ru-RU"/>
        </w:rPr>
        <w:t>-</w:t>
      </w:r>
      <w:r w:rsidR="004C097D" w:rsidRPr="00ED0FC2">
        <w:rPr>
          <w:rFonts w:ascii="Times New Roman" w:hAnsi="Times New Roman"/>
          <w:bCs/>
          <w:iCs/>
          <w:kern w:val="0"/>
          <w:sz w:val="22"/>
          <w:szCs w:val="20"/>
          <w:lang w:val="en-GB" w:eastAsia="ru-RU"/>
        </w:rPr>
        <w:t>W ECAL, which is designed by IN2P3/Omega group in France.</w:t>
      </w:r>
      <w:r w:rsidR="004C097D" w:rsidRPr="00A54EC4">
        <w:rPr>
          <w:rFonts w:ascii="Times New Roman" w:hAnsi="Times New Roman"/>
          <w:bCs/>
          <w:iCs/>
          <w:color w:val="FF0000"/>
          <w:kern w:val="0"/>
          <w:sz w:val="22"/>
          <w:szCs w:val="20"/>
          <w:lang w:val="en-GB" w:eastAsia="ru-RU"/>
        </w:rPr>
        <w:t xml:space="preserve"> </w:t>
      </w:r>
      <w:r w:rsidRPr="00A54EC4">
        <w:rPr>
          <w:rFonts w:ascii="Times New Roman" w:hAnsi="Times New Roman"/>
          <w:bCs/>
          <w:iCs/>
          <w:color w:val="FF0000"/>
          <w:kern w:val="0"/>
          <w:sz w:val="22"/>
          <w:szCs w:val="20"/>
          <w:lang w:val="en-GB" w:eastAsia="ru-RU"/>
        </w:rPr>
        <w:t xml:space="preserve">Depicted in </w:t>
      </w:r>
      <w:r w:rsidR="00026FAE" w:rsidRPr="00A54EC4">
        <w:rPr>
          <w:rFonts w:ascii="Times New Roman" w:hAnsi="Times New Roman"/>
          <w:bCs/>
          <w:iCs/>
          <w:color w:val="FF0000"/>
          <w:kern w:val="0"/>
          <w:sz w:val="22"/>
          <w:szCs w:val="20"/>
          <w:lang w:val="en-GB" w:eastAsia="ru-RU"/>
        </w:rPr>
        <w:t>F</w:t>
      </w:r>
      <w:r w:rsidRPr="00A54EC4">
        <w:rPr>
          <w:rFonts w:ascii="Times New Roman" w:hAnsi="Times New Roman"/>
          <w:bCs/>
          <w:iCs/>
          <w:color w:val="FF0000"/>
          <w:kern w:val="0"/>
          <w:sz w:val="22"/>
          <w:szCs w:val="20"/>
          <w:lang w:val="en-GB" w:eastAsia="ru-RU"/>
        </w:rPr>
        <w:t>igure</w:t>
      </w:r>
      <w:r w:rsidR="00026FAE" w:rsidRPr="00A54EC4">
        <w:rPr>
          <w:rFonts w:ascii="Times New Roman" w:hAnsi="Times New Roman"/>
          <w:bCs/>
          <w:iCs/>
          <w:color w:val="FF0000"/>
          <w:kern w:val="0"/>
          <w:sz w:val="22"/>
          <w:szCs w:val="20"/>
          <w:lang w:val="en-GB" w:eastAsia="ru-RU"/>
        </w:rPr>
        <w:t>.</w:t>
      </w:r>
      <w:r w:rsidRPr="00A54EC4">
        <w:rPr>
          <w:rFonts w:ascii="Times New Roman" w:hAnsi="Times New Roman"/>
          <w:bCs/>
          <w:iCs/>
          <w:color w:val="FF0000"/>
          <w:kern w:val="0"/>
          <w:sz w:val="22"/>
          <w:szCs w:val="20"/>
          <w:lang w:val="en-GB" w:eastAsia="ru-RU"/>
        </w:rPr>
        <w:t xml:space="preserve"> 3 </w:t>
      </w:r>
      <w:r>
        <w:rPr>
          <w:rFonts w:ascii="Times New Roman" w:hAnsi="Times New Roman"/>
          <w:bCs/>
          <w:iCs/>
          <w:kern w:val="0"/>
          <w:sz w:val="22"/>
          <w:szCs w:val="20"/>
          <w:lang w:val="en-GB" w:eastAsia="ru-RU"/>
        </w:rPr>
        <w:t>is the</w:t>
      </w:r>
      <w:r w:rsidR="004C097D" w:rsidRPr="00ED0FC2">
        <w:rPr>
          <w:rFonts w:ascii="Times New Roman" w:hAnsi="Times New Roman"/>
          <w:bCs/>
          <w:iCs/>
          <w:kern w:val="0"/>
          <w:sz w:val="22"/>
          <w:szCs w:val="20"/>
          <w:lang w:val="en-GB" w:eastAsia="ru-RU"/>
        </w:rPr>
        <w:t xml:space="preserve"> schematic diag</w:t>
      </w:r>
      <w:r w:rsidR="004C097D" w:rsidRPr="004C097D">
        <w:rPr>
          <w:rFonts w:ascii="Times New Roman" w:hAnsi="Times New Roman"/>
          <w:bCs/>
          <w:iCs/>
          <w:kern w:val="0"/>
          <w:sz w:val="22"/>
          <w:szCs w:val="20"/>
          <w:lang w:val="en-GB" w:eastAsia="ru-RU"/>
        </w:rPr>
        <w:t>ram of SKIROC2. There are 64 channels</w:t>
      </w:r>
      <w:r w:rsidR="004C097D" w:rsidRPr="00A54EC4">
        <w:rPr>
          <w:rFonts w:ascii="Times New Roman" w:hAnsi="Times New Roman"/>
          <w:bCs/>
          <w:iCs/>
          <w:color w:val="FF0000"/>
          <w:kern w:val="0"/>
          <w:sz w:val="22"/>
          <w:szCs w:val="20"/>
          <w:lang w:val="en-GB" w:eastAsia="ru-RU"/>
        </w:rPr>
        <w:t xml:space="preserve"> </w:t>
      </w:r>
      <w:r w:rsidR="00FE0BF4" w:rsidRPr="00A54EC4">
        <w:rPr>
          <w:rFonts w:ascii="Times New Roman" w:hAnsi="Times New Roman" w:hint="eastAsia"/>
          <w:bCs/>
          <w:iCs/>
          <w:color w:val="FF0000"/>
          <w:kern w:val="0"/>
          <w:sz w:val="22"/>
          <w:szCs w:val="20"/>
          <w:lang w:val="en-GB"/>
        </w:rPr>
        <w:t>integrated</w:t>
      </w:r>
      <w:r w:rsidR="00FE0BF4" w:rsidRPr="00A54EC4">
        <w:rPr>
          <w:rFonts w:ascii="Times New Roman" w:hAnsi="Times New Roman"/>
          <w:bCs/>
          <w:iCs/>
          <w:color w:val="FF0000"/>
          <w:kern w:val="0"/>
          <w:sz w:val="22"/>
          <w:szCs w:val="20"/>
          <w:lang w:val="en-GB" w:eastAsia="ru-RU"/>
        </w:rPr>
        <w:t xml:space="preserve"> with</w:t>
      </w:r>
      <w:r w:rsidR="004C097D" w:rsidRPr="00A54EC4">
        <w:rPr>
          <w:rFonts w:ascii="Times New Roman" w:hAnsi="Times New Roman"/>
          <w:bCs/>
          <w:iCs/>
          <w:color w:val="FF0000"/>
          <w:kern w:val="0"/>
          <w:sz w:val="22"/>
          <w:szCs w:val="20"/>
          <w:lang w:val="en-GB" w:eastAsia="ru-RU"/>
        </w:rPr>
        <w:t xml:space="preserve"> one chip</w:t>
      </w:r>
      <w:r w:rsidR="004C097D" w:rsidRPr="004C097D">
        <w:rPr>
          <w:rFonts w:ascii="Times New Roman" w:hAnsi="Times New Roman"/>
          <w:bCs/>
          <w:iCs/>
          <w:kern w:val="0"/>
          <w:sz w:val="22"/>
          <w:szCs w:val="20"/>
          <w:lang w:val="en-GB" w:eastAsia="ru-RU"/>
        </w:rPr>
        <w:t>. Each channel is composed of a Charge-Sensitive Amplifier (CSA), two slow shapers with different gains, one fast shaper with a discriminator, a Time-to-Digital Convertor for time measurement, three Switched Capacitor Arrays (SCA) of 15 depth to store analog signal and an ADC to convert analog signal to digital one. The SKIROC2 is available on Ball Grid Array (BGA) package, as well as Quad Flat Package (QFP).</w:t>
      </w:r>
    </w:p>
    <w:p w14:paraId="470D34A4" w14:textId="77777777" w:rsidR="004C097D" w:rsidRPr="004C097D" w:rsidRDefault="004C097D" w:rsidP="004C097D">
      <w:pPr>
        <w:pStyle w:val="a1"/>
        <w:rPr>
          <w:bCs/>
          <w:iCs/>
          <w:lang w:val="en-GB"/>
        </w:rPr>
      </w:pPr>
      <w:r w:rsidRPr="004C097D">
        <w:rPr>
          <w:bCs/>
          <w:iCs/>
          <w:lang w:val="en-GB"/>
        </w:rPr>
        <w:t xml:space="preserve">The </w:t>
      </w:r>
      <w:r w:rsidR="00A105CD" w:rsidRPr="00A54EC4">
        <w:rPr>
          <w:bCs/>
          <w:iCs/>
          <w:color w:val="FF0000"/>
          <w:lang w:val="en-GB"/>
        </w:rPr>
        <w:t>input</w:t>
      </w:r>
      <w:r w:rsidR="00772B10" w:rsidRPr="00A54EC4">
        <w:rPr>
          <w:bCs/>
          <w:iCs/>
          <w:color w:val="FF0000"/>
          <w:lang w:val="en-GB"/>
        </w:rPr>
        <w:t xml:space="preserve"> </w:t>
      </w:r>
      <w:r w:rsidRPr="00A54EC4">
        <w:rPr>
          <w:bCs/>
          <w:iCs/>
          <w:color w:val="FF0000"/>
          <w:lang w:val="en-GB"/>
        </w:rPr>
        <w:t>signal</w:t>
      </w:r>
      <w:r w:rsidRPr="004C097D">
        <w:rPr>
          <w:bCs/>
          <w:iCs/>
          <w:lang w:val="en-GB"/>
        </w:rPr>
        <w:t xml:space="preserve"> passes through the CSA with variable gain set by feedback capacitance (</w:t>
      </w:r>
      <w:proofErr w:type="spellStart"/>
      <w:r w:rsidRPr="004C097D">
        <w:rPr>
          <w:bCs/>
          <w:iCs/>
          <w:lang w:val="en-GB"/>
        </w:rPr>
        <w:t>Cf</w:t>
      </w:r>
      <w:proofErr w:type="spellEnd"/>
      <w:r w:rsidRPr="004C097D">
        <w:rPr>
          <w:bCs/>
          <w:iCs/>
          <w:lang w:val="en-GB"/>
        </w:rPr>
        <w:t xml:space="preserve">). The output of CSA is </w:t>
      </w:r>
      <w:r w:rsidR="00A105CD" w:rsidRPr="000613FF">
        <w:rPr>
          <w:bCs/>
          <w:iCs/>
          <w:color w:val="FF0000"/>
          <w:lang w:val="en-GB"/>
        </w:rPr>
        <w:t xml:space="preserve">fed </w:t>
      </w:r>
      <w:r w:rsidRPr="000613FF">
        <w:rPr>
          <w:bCs/>
          <w:iCs/>
          <w:color w:val="FF0000"/>
          <w:lang w:val="en-GB"/>
        </w:rPr>
        <w:t>to</w:t>
      </w:r>
      <w:r w:rsidRPr="004C097D">
        <w:rPr>
          <w:bCs/>
          <w:iCs/>
          <w:lang w:val="en-GB"/>
        </w:rPr>
        <w:t xml:space="preserve"> the fast shaper and two slow shapers with different gains. By comparing output of fast shaper with threshold, the discriminator generates trigger signal to hold the voltages at two slow shaper outputs and an additional scanned voltage source for timing measurements to the SCAs</w:t>
      </w:r>
      <w:r w:rsidR="00134CF4">
        <w:rPr>
          <w:bCs/>
          <w:iCs/>
          <w:lang w:val="en-GB"/>
        </w:rPr>
        <w:t>. The signals</w:t>
      </w:r>
      <w:r w:rsidRPr="004C097D">
        <w:rPr>
          <w:bCs/>
          <w:iCs/>
          <w:lang w:val="en-GB"/>
        </w:rPr>
        <w:t xml:space="preserve"> on the SCAs are read</w:t>
      </w:r>
      <w:r w:rsidR="00CA3057">
        <w:rPr>
          <w:bCs/>
          <w:iCs/>
          <w:lang w:val="en-GB"/>
        </w:rPr>
        <w:t xml:space="preserve"> </w:t>
      </w:r>
      <w:r w:rsidR="00617B24">
        <w:rPr>
          <w:bCs/>
          <w:iCs/>
          <w:lang w:val="en-GB"/>
        </w:rPr>
        <w:t>out</w:t>
      </w:r>
      <w:r w:rsidR="00617B24" w:rsidRPr="00773F8E">
        <w:rPr>
          <w:bCs/>
          <w:iCs/>
          <w:color w:val="FF0000"/>
          <w:lang w:val="en-GB"/>
        </w:rPr>
        <w:t xml:space="preserve"> </w:t>
      </w:r>
      <w:r w:rsidR="008F182F" w:rsidRPr="00773F8E">
        <w:rPr>
          <w:bCs/>
          <w:iCs/>
          <w:color w:val="FF0000"/>
          <w:lang w:val="en-GB"/>
        </w:rPr>
        <w:t>and</w:t>
      </w:r>
      <w:r w:rsidR="008F182F">
        <w:rPr>
          <w:bCs/>
          <w:iCs/>
          <w:lang w:val="en-GB"/>
        </w:rPr>
        <w:t xml:space="preserve"> </w:t>
      </w:r>
      <w:r w:rsidR="00617B24">
        <w:rPr>
          <w:bCs/>
          <w:iCs/>
          <w:lang w:val="en-GB"/>
        </w:rPr>
        <w:t>converted</w:t>
      </w:r>
      <w:r w:rsidRPr="004C097D">
        <w:rPr>
          <w:bCs/>
          <w:iCs/>
          <w:lang w:val="en-GB"/>
        </w:rPr>
        <w:t xml:space="preserve"> by a 12-bit Wilkinson ADC and a multiplexer, with a bunch ID tagged with 10MHz slow clock</w:t>
      </w:r>
      <w:r w:rsidR="008F182F">
        <w:rPr>
          <w:bCs/>
          <w:iCs/>
          <w:lang w:val="en-GB"/>
        </w:rPr>
        <w:t>, then</w:t>
      </w:r>
      <w:r w:rsidRPr="004C097D">
        <w:rPr>
          <w:bCs/>
          <w:iCs/>
          <w:lang w:val="en-GB"/>
        </w:rPr>
        <w:t xml:space="preserve"> saved in the </w:t>
      </w:r>
      <w:r w:rsidR="008F182F">
        <w:rPr>
          <w:bCs/>
          <w:iCs/>
          <w:lang w:val="en-GB"/>
        </w:rPr>
        <w:t xml:space="preserve">on-chip </w:t>
      </w:r>
      <w:r w:rsidRPr="004C097D">
        <w:rPr>
          <w:bCs/>
          <w:iCs/>
          <w:lang w:val="en-GB"/>
        </w:rPr>
        <w:t>memory.</w:t>
      </w:r>
    </w:p>
    <w:p w14:paraId="60A9511E" w14:textId="77777777" w:rsidR="004C097D" w:rsidRPr="004C097D" w:rsidRDefault="00871EA9" w:rsidP="004C097D">
      <w:pPr>
        <w:pStyle w:val="a1"/>
        <w:rPr>
          <w:bCs/>
          <w:iCs/>
          <w:lang w:val="en-GB"/>
        </w:rPr>
      </w:pPr>
      <w:r w:rsidRPr="004E5F14">
        <w:rPr>
          <w:rFonts w:hint="eastAsia"/>
          <w:bCs/>
          <w:iCs/>
          <w:color w:val="FF0000"/>
          <w:lang w:val="en-GB" w:eastAsia="zh-CN"/>
        </w:rPr>
        <w:t>B</w:t>
      </w:r>
      <w:r w:rsidRPr="004E5F14">
        <w:rPr>
          <w:bCs/>
          <w:iCs/>
          <w:color w:val="FF0000"/>
          <w:lang w:val="en-GB"/>
        </w:rPr>
        <w:t>enefited from</w:t>
      </w:r>
      <w:r w:rsidR="004C097D" w:rsidRPr="004C097D">
        <w:rPr>
          <w:bCs/>
          <w:iCs/>
          <w:lang w:val="en-GB"/>
        </w:rPr>
        <w:t xml:space="preserve"> the two slow shaper </w:t>
      </w:r>
      <w:r w:rsidRPr="004E5F14">
        <w:rPr>
          <w:bCs/>
          <w:iCs/>
          <w:color w:val="FF0000"/>
          <w:lang w:val="en-GB"/>
        </w:rPr>
        <w:t>with</w:t>
      </w:r>
      <w:r w:rsidRPr="004C097D">
        <w:rPr>
          <w:bCs/>
          <w:iCs/>
          <w:lang w:val="en-GB"/>
        </w:rPr>
        <w:t xml:space="preserve"> </w:t>
      </w:r>
      <w:r w:rsidR="004C097D" w:rsidRPr="004C097D">
        <w:rPr>
          <w:bCs/>
          <w:iCs/>
          <w:lang w:val="en-GB"/>
        </w:rPr>
        <w:t>different gains</w:t>
      </w:r>
      <w:r w:rsidR="002F1786">
        <w:rPr>
          <w:bCs/>
          <w:iCs/>
          <w:lang w:val="en-GB"/>
        </w:rPr>
        <w:t xml:space="preserve"> and the</w:t>
      </w:r>
      <w:r w:rsidR="00013C76">
        <w:rPr>
          <w:bCs/>
          <w:iCs/>
          <w:lang w:val="en-GB"/>
        </w:rPr>
        <w:t xml:space="preserve"> </w:t>
      </w:r>
      <w:r w:rsidRPr="004E5F14">
        <w:rPr>
          <w:bCs/>
          <w:iCs/>
          <w:color w:val="FF0000"/>
          <w:lang w:val="en-GB"/>
        </w:rPr>
        <w:t xml:space="preserve">adjustable gain </w:t>
      </w:r>
      <w:r w:rsidR="00013C76" w:rsidRPr="004E5F14">
        <w:rPr>
          <w:bCs/>
          <w:iCs/>
          <w:color w:val="FF0000"/>
          <w:lang w:val="en-GB"/>
        </w:rPr>
        <w:t>CSA</w:t>
      </w:r>
      <w:r w:rsidR="004C097D" w:rsidRPr="004C097D">
        <w:rPr>
          <w:bCs/>
          <w:iCs/>
          <w:lang w:val="en-GB"/>
        </w:rPr>
        <w:t xml:space="preserve">, the SKIROC2 has a wide </w:t>
      </w:r>
      <w:r>
        <w:rPr>
          <w:bCs/>
          <w:iCs/>
          <w:lang w:val="en-GB"/>
        </w:rPr>
        <w:t>dynamic range</w:t>
      </w:r>
      <w:r w:rsidR="004C097D" w:rsidRPr="004C097D">
        <w:rPr>
          <w:bCs/>
          <w:iCs/>
          <w:lang w:val="en-GB"/>
        </w:rPr>
        <w:t xml:space="preserve"> of 0.5-2500 Minimum Ionizing Particles (MIPs) equivalent charges. The peaking time is tunable between 50 ns and 100 ns.</w:t>
      </w:r>
    </w:p>
    <w:p w14:paraId="5A99C80F" w14:textId="77777777" w:rsidR="004C097D" w:rsidRPr="004C097D" w:rsidRDefault="004C097D" w:rsidP="004C097D">
      <w:pPr>
        <w:pStyle w:val="a1"/>
        <w:ind w:firstLine="0"/>
        <w:rPr>
          <w:lang w:val="en-GB" w:eastAsia="zh-CN"/>
        </w:rPr>
      </w:pPr>
    </w:p>
    <w:p w14:paraId="589CD152" w14:textId="77777777" w:rsidR="004C097D" w:rsidRPr="00DD38FB" w:rsidRDefault="00E1064E" w:rsidP="00C433DB">
      <w:pPr>
        <w:pStyle w:val="Subsection"/>
        <w:rPr>
          <w:bCs/>
          <w:iCs/>
          <w:lang w:val="en-GB" w:eastAsia="zh-CN"/>
        </w:rPr>
      </w:pPr>
      <w:bookmarkStart w:id="18" w:name="_Toc503194977"/>
      <w:r w:rsidRPr="00DD38FB">
        <w:rPr>
          <w:rFonts w:hint="eastAsia"/>
          <w:bCs/>
          <w:iCs/>
          <w:lang w:val="en-GB" w:eastAsia="zh-CN"/>
        </w:rPr>
        <w:t>FEB</w:t>
      </w:r>
      <w:bookmarkEnd w:id="18"/>
    </w:p>
    <w:p w14:paraId="131729E2" w14:textId="77777777" w:rsidR="00144A21" w:rsidRDefault="004C097D" w:rsidP="00144A21">
      <w:pPr>
        <w:pStyle w:val="afb"/>
        <w:keepNext/>
        <w:ind w:firstLineChars="0" w:firstLine="0"/>
      </w:pPr>
      <w:r>
        <w:rPr>
          <w:rFonts w:hint="eastAsia"/>
        </w:rPr>
        <w:t xml:space="preserve"> </w:t>
      </w:r>
      <w:r w:rsidR="00911EA1">
        <w:object w:dxaOrig="8685" w:dyaOrig="4711" w14:anchorId="63E9684D">
          <v:shape id="_x0000_i1027" type="#_x0000_t75" style="width:269pt;height:145.35pt" o:ole="">
            <v:imagedata r:id="rId15" o:title=""/>
          </v:shape>
          <o:OLEObject Type="Embed" ProgID="Visio.Drawing.15" ShapeID="_x0000_i1027" DrawAspect="Content" ObjectID="_1577783440" r:id="rId16"/>
        </w:object>
      </w:r>
    </w:p>
    <w:p w14:paraId="7AAE7693" w14:textId="77777777" w:rsidR="004C097D" w:rsidRPr="00282878" w:rsidRDefault="00144A21" w:rsidP="00144A21">
      <w:pPr>
        <w:pStyle w:val="a7"/>
        <w:rPr>
          <w:sz w:val="24"/>
        </w:rPr>
      </w:pPr>
      <w:r>
        <w:t xml:space="preserve">Figure </w:t>
      </w:r>
      <w:fldSimple w:instr=" SEQ Figure \* ARABIC ">
        <w:r w:rsidR="00B37040">
          <w:rPr>
            <w:noProof/>
          </w:rPr>
          <w:t>4</w:t>
        </w:r>
      </w:fldSimple>
      <w:r>
        <w:t>. A schematic of connection of silicon PIN S5980</w:t>
      </w:r>
    </w:p>
    <w:p w14:paraId="1207DD71" w14:textId="77777777" w:rsidR="004C097D" w:rsidRPr="00095FB7" w:rsidRDefault="004C097D" w:rsidP="004C097D">
      <w:pPr>
        <w:pStyle w:val="a1"/>
        <w:ind w:firstLine="0"/>
        <w:rPr>
          <w:bCs/>
          <w:iCs/>
          <w:color w:val="FF0000"/>
          <w:lang w:val="en-GB"/>
        </w:rPr>
      </w:pPr>
      <w:r w:rsidRPr="004C097D">
        <w:rPr>
          <w:bCs/>
          <w:iCs/>
          <w:lang w:val="en-GB"/>
        </w:rPr>
        <w:t>The FEB accommodates one SKIROC2 chip to read 64 detector signals. The silicon PIN detector S5980 from HAMAMATSU is</w:t>
      </w:r>
      <w:r w:rsidRPr="004E5F14">
        <w:rPr>
          <w:bCs/>
          <w:iCs/>
          <w:color w:val="FF0000"/>
          <w:lang w:val="en-GB"/>
        </w:rPr>
        <w:t xml:space="preserve"> </w:t>
      </w:r>
      <w:r w:rsidR="004337E5" w:rsidRPr="004E5F14">
        <w:rPr>
          <w:bCs/>
          <w:iCs/>
          <w:color w:val="FF0000"/>
          <w:lang w:val="en-GB"/>
        </w:rPr>
        <w:t>one of the candidate detector</w:t>
      </w:r>
      <w:r w:rsidR="005177B1" w:rsidRPr="004E5F14">
        <w:rPr>
          <w:bCs/>
          <w:iCs/>
          <w:color w:val="FF0000"/>
          <w:lang w:val="en-GB"/>
        </w:rPr>
        <w:t xml:space="preserve"> </w:t>
      </w:r>
      <w:r w:rsidR="005177B1" w:rsidRPr="005177B1">
        <w:rPr>
          <w:bCs/>
          <w:iCs/>
          <w:lang w:val="en-GB"/>
        </w:rPr>
        <w:t>[8]</w:t>
      </w:r>
      <w:r w:rsidR="004E5F14">
        <w:rPr>
          <w:bCs/>
          <w:iCs/>
          <w:lang w:val="en-GB"/>
        </w:rPr>
        <w:t xml:space="preserve">, </w:t>
      </w:r>
      <w:r w:rsidR="004337E5">
        <w:rPr>
          <w:bCs/>
          <w:iCs/>
          <w:lang w:val="en-GB"/>
        </w:rPr>
        <w:t>which</w:t>
      </w:r>
      <w:r w:rsidRPr="004C097D">
        <w:rPr>
          <w:bCs/>
          <w:iCs/>
          <w:lang w:val="en-GB"/>
        </w:rPr>
        <w:t xml:space="preserve"> has</w:t>
      </w:r>
      <w:r w:rsidR="00B37040">
        <w:rPr>
          <w:bCs/>
          <w:iCs/>
          <w:lang w:val="en-GB"/>
        </w:rPr>
        <w:t xml:space="preserve"> four outputs from </w:t>
      </w:r>
      <w:r w:rsidR="00D26B26">
        <w:rPr>
          <w:bCs/>
          <w:iCs/>
          <w:lang w:val="en-GB"/>
        </w:rPr>
        <w:t xml:space="preserve">the </w:t>
      </w:r>
      <w:r w:rsidR="00B37040">
        <w:rPr>
          <w:bCs/>
          <w:iCs/>
          <w:lang w:val="en-GB"/>
        </w:rPr>
        <w:t>anode</w:t>
      </w:r>
      <w:r w:rsidR="00911EA1">
        <w:rPr>
          <w:bCs/>
          <w:iCs/>
          <w:lang w:val="en-GB"/>
        </w:rPr>
        <w:t xml:space="preserve"> </w:t>
      </w:r>
      <w:r w:rsidR="00D26B26">
        <w:rPr>
          <w:bCs/>
          <w:iCs/>
          <w:lang w:val="en-GB"/>
        </w:rPr>
        <w:t>of</w:t>
      </w:r>
      <w:r w:rsidR="007829CF">
        <w:rPr>
          <w:bCs/>
          <w:iCs/>
          <w:lang w:val="en-GB"/>
        </w:rPr>
        <w:t xml:space="preserve"> dio</w:t>
      </w:r>
      <w:r w:rsidR="00911EA1">
        <w:rPr>
          <w:bCs/>
          <w:iCs/>
          <w:lang w:val="en-GB"/>
        </w:rPr>
        <w:t>de</w:t>
      </w:r>
      <w:r w:rsidR="007829CF">
        <w:rPr>
          <w:bCs/>
          <w:iCs/>
          <w:lang w:val="en-GB"/>
        </w:rPr>
        <w:t xml:space="preserve"> and one common cathode</w:t>
      </w:r>
      <w:r w:rsidR="00911EA1">
        <w:rPr>
          <w:bCs/>
          <w:iCs/>
          <w:lang w:val="en-GB"/>
        </w:rPr>
        <w:t>.</w:t>
      </w:r>
      <w:r w:rsidRPr="004C097D">
        <w:rPr>
          <w:bCs/>
          <w:iCs/>
          <w:lang w:val="en-GB"/>
        </w:rPr>
        <w:t xml:space="preserve"> </w:t>
      </w:r>
      <w:r w:rsidR="00911EA1">
        <w:rPr>
          <w:bCs/>
          <w:iCs/>
          <w:lang w:val="en-GB"/>
        </w:rPr>
        <w:t>The total ac</w:t>
      </w:r>
      <w:r w:rsidR="00911EA1" w:rsidRPr="005177B1">
        <w:rPr>
          <w:bCs/>
          <w:iCs/>
          <w:lang w:val="en-GB"/>
        </w:rPr>
        <w:t>tive area is 5 × 5 mm</w:t>
      </w:r>
      <w:r w:rsidR="00E9062E" w:rsidRPr="00E9062E">
        <w:rPr>
          <w:bCs/>
          <w:iCs/>
          <w:vertAlign w:val="superscript"/>
          <w:lang w:val="en-GB"/>
        </w:rPr>
        <w:t>2</w:t>
      </w:r>
      <w:r w:rsidR="00911EA1" w:rsidRPr="005177B1">
        <w:rPr>
          <w:bCs/>
          <w:iCs/>
          <w:lang w:val="en-GB"/>
        </w:rPr>
        <w:t xml:space="preserve"> and the</w:t>
      </w:r>
      <w:r w:rsidRPr="005177B1">
        <w:rPr>
          <w:bCs/>
          <w:iCs/>
          <w:lang w:val="en-GB"/>
        </w:rPr>
        <w:t xml:space="preserve"> thickness is 460 um. Its dark curren</w:t>
      </w:r>
      <w:r w:rsidR="00D82DAF">
        <w:rPr>
          <w:bCs/>
          <w:iCs/>
          <w:lang w:val="en-GB"/>
        </w:rPr>
        <w:t>t and terminal capacitance suit</w:t>
      </w:r>
      <w:r w:rsidRPr="005177B1">
        <w:rPr>
          <w:bCs/>
          <w:iCs/>
          <w:lang w:val="en-GB"/>
        </w:rPr>
        <w:t xml:space="preserve"> SKIROC2’s input demand.</w:t>
      </w:r>
      <w:r w:rsidR="007829CF" w:rsidRPr="005177B1">
        <w:rPr>
          <w:bCs/>
          <w:iCs/>
          <w:lang w:val="en-GB"/>
        </w:rPr>
        <w:t xml:space="preserve"> The schematic of detector to ASIC is shown in Figure 4.</w:t>
      </w:r>
      <w:r w:rsidR="002D0C2A">
        <w:rPr>
          <w:bCs/>
          <w:iCs/>
          <w:lang w:val="en-GB"/>
        </w:rPr>
        <w:t xml:space="preserve"> </w:t>
      </w:r>
      <w:r w:rsidR="002D0C2A" w:rsidRPr="00EF50D0">
        <w:rPr>
          <w:bCs/>
          <w:iCs/>
          <w:color w:val="FF0000"/>
          <w:lang w:val="en-GB"/>
        </w:rPr>
        <w:t>To make</w:t>
      </w:r>
      <w:r w:rsidR="00CC75ED" w:rsidRPr="00EF50D0">
        <w:rPr>
          <w:bCs/>
          <w:iCs/>
          <w:color w:val="FF0000"/>
          <w:lang w:val="en-GB"/>
        </w:rPr>
        <w:t xml:space="preserve"> the</w:t>
      </w:r>
      <w:r w:rsidR="002D0C2A" w:rsidRPr="00EF50D0">
        <w:rPr>
          <w:bCs/>
          <w:iCs/>
          <w:color w:val="FF0000"/>
          <w:lang w:val="en-GB"/>
        </w:rPr>
        <w:t xml:space="preserve"> best use</w:t>
      </w:r>
      <w:r w:rsidRPr="00EF50D0">
        <w:rPr>
          <w:bCs/>
          <w:iCs/>
          <w:color w:val="FF0000"/>
          <w:lang w:val="en-GB"/>
        </w:rPr>
        <w:t xml:space="preserve"> </w:t>
      </w:r>
      <w:r w:rsidR="002D0C2A" w:rsidRPr="00EF50D0">
        <w:rPr>
          <w:bCs/>
          <w:iCs/>
          <w:color w:val="FF0000"/>
          <w:lang w:val="en-GB"/>
        </w:rPr>
        <w:t>of SKIROC2</w:t>
      </w:r>
      <w:r w:rsidR="008362DA" w:rsidRPr="00EF50D0">
        <w:rPr>
          <w:bCs/>
          <w:iCs/>
          <w:color w:val="FF0000"/>
          <w:lang w:val="en-GB"/>
        </w:rPr>
        <w:t>’</w:t>
      </w:r>
      <w:r w:rsidR="00F42B87">
        <w:rPr>
          <w:bCs/>
          <w:iCs/>
          <w:color w:val="FF0000"/>
          <w:lang w:val="en-GB"/>
        </w:rPr>
        <w:t xml:space="preserve">s </w:t>
      </w:r>
      <w:r w:rsidR="008362DA" w:rsidRPr="00EF50D0">
        <w:rPr>
          <w:bCs/>
          <w:iCs/>
          <w:color w:val="FF0000"/>
          <w:lang w:val="en-GB"/>
        </w:rPr>
        <w:t>inputs</w:t>
      </w:r>
      <w:r w:rsidR="005A36A2" w:rsidRPr="00EF50D0">
        <w:rPr>
          <w:bCs/>
          <w:iCs/>
          <w:color w:val="FF0000"/>
          <w:lang w:val="en-GB"/>
        </w:rPr>
        <w:t>,</w:t>
      </w:r>
      <w:r w:rsidR="002D0C2A" w:rsidRPr="00EF50D0">
        <w:rPr>
          <w:bCs/>
          <w:iCs/>
          <w:color w:val="FF0000"/>
          <w:lang w:val="en-GB"/>
        </w:rPr>
        <w:t xml:space="preserve"> the detectors are formed an array of 8 × 8</w:t>
      </w:r>
      <w:r w:rsidR="005A36A2" w:rsidRPr="00EF50D0">
        <w:rPr>
          <w:bCs/>
          <w:iCs/>
          <w:color w:val="FF0000"/>
          <w:lang w:val="en-GB"/>
        </w:rPr>
        <w:t>,</w:t>
      </w:r>
      <w:r w:rsidRPr="005177B1">
        <w:rPr>
          <w:bCs/>
          <w:iCs/>
          <w:lang w:val="en-GB"/>
        </w:rPr>
        <w:t xml:space="preserve"> which means the total active area is 1600 mm</w:t>
      </w:r>
      <w:r w:rsidRPr="001153E7">
        <w:rPr>
          <w:bCs/>
          <w:iCs/>
          <w:vertAlign w:val="superscript"/>
          <w:lang w:val="en-GB"/>
        </w:rPr>
        <w:t>2</w:t>
      </w:r>
      <w:r w:rsidRPr="005177B1">
        <w:rPr>
          <w:bCs/>
          <w:iCs/>
          <w:lang w:val="en-GB"/>
        </w:rPr>
        <w:t xml:space="preserve">. The S5980 </w:t>
      </w:r>
      <w:r w:rsidR="006A4B03" w:rsidRPr="00D42EFC">
        <w:rPr>
          <w:rFonts w:hint="eastAsia"/>
          <w:bCs/>
          <w:iCs/>
          <w:color w:val="FF0000"/>
          <w:lang w:val="en-GB" w:eastAsia="zh-CN"/>
        </w:rPr>
        <w:t>claim</w:t>
      </w:r>
      <w:r w:rsidR="006A4B03" w:rsidRPr="00D42EFC">
        <w:rPr>
          <w:bCs/>
          <w:iCs/>
          <w:color w:val="FF0000"/>
          <w:lang w:val="en-GB"/>
        </w:rPr>
        <w:t>s</w:t>
      </w:r>
      <w:r w:rsidRPr="00D42EFC">
        <w:rPr>
          <w:bCs/>
          <w:iCs/>
          <w:color w:val="FF0000"/>
          <w:lang w:val="en-GB"/>
        </w:rPr>
        <w:t xml:space="preserve"> </w:t>
      </w:r>
      <w:r w:rsidRPr="005177B1">
        <w:rPr>
          <w:bCs/>
          <w:iCs/>
          <w:lang w:val="en-GB"/>
        </w:rPr>
        <w:t xml:space="preserve">a high-voltage of 13V. Since </w:t>
      </w:r>
      <w:r w:rsidR="006A4B03" w:rsidRPr="00D42EFC">
        <w:rPr>
          <w:rFonts w:hint="eastAsia"/>
          <w:bCs/>
          <w:iCs/>
          <w:color w:val="FF0000"/>
          <w:lang w:val="en-GB" w:eastAsia="zh-CN"/>
        </w:rPr>
        <w:t>its</w:t>
      </w:r>
      <w:r w:rsidRPr="005177B1">
        <w:rPr>
          <w:bCs/>
          <w:iCs/>
          <w:lang w:val="en-GB"/>
        </w:rPr>
        <w:t xml:space="preserve"> output noise is very sensitive with the ripple of high-voltage,</w:t>
      </w:r>
      <w:r w:rsidRPr="00F207AB">
        <w:rPr>
          <w:bCs/>
          <w:iCs/>
          <w:color w:val="FF0000"/>
          <w:lang w:val="en-GB"/>
        </w:rPr>
        <w:t xml:space="preserve"> a </w:t>
      </w:r>
      <w:r w:rsidR="00E92833" w:rsidRPr="00F207AB">
        <w:rPr>
          <w:bCs/>
          <w:iCs/>
          <w:color w:val="FF0000"/>
          <w:lang w:val="en-GB"/>
        </w:rPr>
        <w:t xml:space="preserve">well-designed </w:t>
      </w:r>
      <w:r w:rsidRPr="00F207AB">
        <w:rPr>
          <w:bCs/>
          <w:iCs/>
          <w:color w:val="FF0000"/>
          <w:lang w:val="en-GB"/>
        </w:rPr>
        <w:t>Low-</w:t>
      </w:r>
      <w:proofErr w:type="spellStart"/>
      <w:r w:rsidRPr="00F207AB">
        <w:rPr>
          <w:bCs/>
          <w:iCs/>
          <w:color w:val="FF0000"/>
          <w:lang w:val="en-GB"/>
        </w:rPr>
        <w:t>DropOut</w:t>
      </w:r>
      <w:proofErr w:type="spellEnd"/>
      <w:r w:rsidRPr="00F207AB">
        <w:rPr>
          <w:bCs/>
          <w:iCs/>
          <w:color w:val="FF0000"/>
          <w:lang w:val="en-GB"/>
        </w:rPr>
        <w:t xml:space="preserve"> regulator (LDO) TPS7A4700</w:t>
      </w:r>
      <w:r w:rsidR="00066C4A" w:rsidRPr="00F207AB">
        <w:rPr>
          <w:bCs/>
          <w:iCs/>
          <w:color w:val="FF0000"/>
          <w:lang w:val="en-GB"/>
        </w:rPr>
        <w:t xml:space="preserve"> [9]</w:t>
      </w:r>
      <w:r w:rsidR="00E92833" w:rsidRPr="00F207AB">
        <w:rPr>
          <w:bCs/>
          <w:iCs/>
          <w:color w:val="FF0000"/>
          <w:lang w:val="en-GB"/>
        </w:rPr>
        <w:t xml:space="preserve"> from Texas Instruments company (TI) is employed</w:t>
      </w:r>
      <w:r w:rsidRPr="005177B1">
        <w:rPr>
          <w:bCs/>
          <w:iCs/>
          <w:lang w:val="en-GB"/>
        </w:rPr>
        <w:t xml:space="preserve">, </w:t>
      </w:r>
      <w:r w:rsidR="00E92833">
        <w:rPr>
          <w:bCs/>
          <w:iCs/>
          <w:lang w:val="en-GB"/>
        </w:rPr>
        <w:t>with the</w:t>
      </w:r>
      <w:r w:rsidR="00E92833" w:rsidRPr="005177B1">
        <w:rPr>
          <w:bCs/>
          <w:iCs/>
          <w:lang w:val="en-GB"/>
        </w:rPr>
        <w:t xml:space="preserve"> </w:t>
      </w:r>
      <w:r w:rsidRPr="00F207AB">
        <w:rPr>
          <w:bCs/>
          <w:iCs/>
          <w:color w:val="FF0000"/>
          <w:lang w:val="en-GB"/>
        </w:rPr>
        <w:t xml:space="preserve">Power-Supply Ripple Rejection </w:t>
      </w:r>
      <w:r w:rsidR="00E92833" w:rsidRPr="00F207AB">
        <w:rPr>
          <w:bCs/>
          <w:iCs/>
          <w:color w:val="FF0000"/>
          <w:lang w:val="en-GB"/>
        </w:rPr>
        <w:t xml:space="preserve">low to </w:t>
      </w:r>
      <w:r w:rsidRPr="00F207AB">
        <w:rPr>
          <w:bCs/>
          <w:iCs/>
          <w:color w:val="FF0000"/>
          <w:lang w:val="en-GB"/>
        </w:rPr>
        <w:t>82 dB</w:t>
      </w:r>
      <w:r w:rsidRPr="005218A6">
        <w:rPr>
          <w:bCs/>
          <w:iCs/>
          <w:color w:val="FF0000"/>
          <w:lang w:val="en-GB"/>
        </w:rPr>
        <w:t xml:space="preserve"> and</w:t>
      </w:r>
      <w:r w:rsidR="00C621DA" w:rsidRPr="005218A6">
        <w:rPr>
          <w:bCs/>
          <w:iCs/>
          <w:color w:val="FF0000"/>
          <w:lang w:val="en-GB"/>
        </w:rPr>
        <w:t xml:space="preserve"> the</w:t>
      </w:r>
      <w:r w:rsidRPr="005218A6">
        <w:rPr>
          <w:bCs/>
          <w:iCs/>
          <w:color w:val="FF0000"/>
          <w:lang w:val="en-GB"/>
        </w:rPr>
        <w:t xml:space="preserve"> output noise </w:t>
      </w:r>
      <w:r w:rsidR="00E92833" w:rsidRPr="005218A6">
        <w:rPr>
          <w:bCs/>
          <w:iCs/>
          <w:color w:val="FF0000"/>
          <w:lang w:val="en-GB"/>
        </w:rPr>
        <w:t xml:space="preserve">as little as </w:t>
      </w:r>
      <w:r w:rsidRPr="005218A6">
        <w:rPr>
          <w:bCs/>
          <w:iCs/>
          <w:color w:val="FF0000"/>
          <w:lang w:val="en-GB"/>
        </w:rPr>
        <w:t xml:space="preserve">4 </w:t>
      </w:r>
      <w:proofErr w:type="spellStart"/>
      <w:r w:rsidRPr="005218A6">
        <w:rPr>
          <w:bCs/>
          <w:iCs/>
          <w:color w:val="FF0000"/>
          <w:lang w:val="en-GB"/>
        </w:rPr>
        <w:t>uVrms</w:t>
      </w:r>
      <w:proofErr w:type="spellEnd"/>
      <w:r w:rsidRPr="005177B1">
        <w:rPr>
          <w:bCs/>
          <w:iCs/>
          <w:lang w:val="en-GB"/>
        </w:rPr>
        <w:t xml:space="preserve">. The capacitor and resistor are used to decouple the high-voltage. </w:t>
      </w:r>
      <w:r w:rsidRPr="00095FB7">
        <w:rPr>
          <w:bCs/>
          <w:iCs/>
          <w:color w:val="FF0000"/>
          <w:lang w:val="en-GB"/>
        </w:rPr>
        <w:t>The SKIROC2</w:t>
      </w:r>
      <w:r w:rsidR="00CB6AFD" w:rsidRPr="00095FB7">
        <w:rPr>
          <w:bCs/>
          <w:iCs/>
          <w:color w:val="FF0000"/>
          <w:lang w:val="en-GB"/>
        </w:rPr>
        <w:t>’s input</w:t>
      </w:r>
      <w:r w:rsidRPr="00095FB7">
        <w:rPr>
          <w:bCs/>
          <w:iCs/>
          <w:color w:val="FF0000"/>
          <w:lang w:val="en-GB"/>
        </w:rPr>
        <w:t xml:space="preserve"> supplies a reference voltage about 1V</w:t>
      </w:r>
      <w:r w:rsidR="00A31BDE" w:rsidRPr="00095FB7">
        <w:rPr>
          <w:bCs/>
          <w:iCs/>
          <w:color w:val="FF0000"/>
          <w:lang w:val="en-GB"/>
        </w:rPr>
        <w:t xml:space="preserve"> to ensure the detector working in correct status</w:t>
      </w:r>
      <w:r w:rsidRPr="00095FB7">
        <w:rPr>
          <w:bCs/>
          <w:iCs/>
          <w:color w:val="FF0000"/>
          <w:lang w:val="en-GB"/>
        </w:rPr>
        <w:t>, so the anode of the detector directly connects the ASIC.</w:t>
      </w:r>
    </w:p>
    <w:p w14:paraId="52C6EB3A" w14:textId="77777777" w:rsidR="004C097D" w:rsidRPr="004C097D" w:rsidRDefault="004C097D" w:rsidP="004C097D">
      <w:pPr>
        <w:pStyle w:val="a1"/>
        <w:rPr>
          <w:bCs/>
          <w:iCs/>
          <w:lang w:val="en-GB"/>
        </w:rPr>
      </w:pPr>
      <w:commentRangeStart w:id="19"/>
      <w:r w:rsidRPr="004C097D">
        <w:rPr>
          <w:bCs/>
          <w:iCs/>
          <w:lang w:val="en-GB"/>
        </w:rPr>
        <w:t xml:space="preserve">Since SKIROC2 needs particular power supplies which are regulated by the local LDOs, the initial voltage of 5 V is supplied by connector to DIF, </w:t>
      </w:r>
      <w:commentRangeEnd w:id="19"/>
      <w:r w:rsidR="00F91F4F">
        <w:rPr>
          <w:rStyle w:val="af5"/>
          <w:lang w:eastAsia="en-US"/>
        </w:rPr>
        <w:commentReference w:id="19"/>
      </w:r>
      <w:r w:rsidRPr="004C097D">
        <w:rPr>
          <w:bCs/>
          <w:iCs/>
          <w:lang w:val="en-GB"/>
        </w:rPr>
        <w:t xml:space="preserve">as the same way that the SKIROC2 </w:t>
      </w:r>
      <w:r w:rsidRPr="004C097D">
        <w:rPr>
          <w:bCs/>
          <w:iCs/>
          <w:lang w:val="en-GB"/>
        </w:rPr>
        <w:lastRenderedPageBreak/>
        <w:t xml:space="preserve">controlling signals and the output digital data of SKIROC2. There are two kinds of control data buses, fast control and slow control. </w:t>
      </w:r>
      <w:commentRangeStart w:id="20"/>
      <w:r w:rsidRPr="004C097D">
        <w:rPr>
          <w:bCs/>
          <w:iCs/>
          <w:lang w:val="en-GB"/>
        </w:rPr>
        <w:t xml:space="preserve">The fast control is composed of five Low Voltage Differential Signal (LVDS) controlling the clocks and normal operation of SKIROC2. </w:t>
      </w:r>
      <w:commentRangeEnd w:id="20"/>
      <w:r w:rsidR="003C2E97">
        <w:rPr>
          <w:rStyle w:val="af5"/>
          <w:lang w:eastAsia="en-US"/>
        </w:rPr>
        <w:commentReference w:id="20"/>
      </w:r>
      <w:commentRangeStart w:id="21"/>
      <w:r w:rsidRPr="004C097D">
        <w:rPr>
          <w:bCs/>
          <w:iCs/>
          <w:lang w:val="en-GB"/>
        </w:rPr>
        <w:t>Regarding the fast control signals, the fast clock (FAST-CLK) of 40 MHz is used for sampling signal to SCA and generating hit signal for output. The slow clock (SLOW-CLK) of 10 MHz is used for reading out data saved in SKIROC2’s and generating bunch ID. The reset signal (RAZ) is used for erasing the capacitors of SCA when the chips is triggered by noise. The valid signal (VAL) is used to disable discriminator output signal. The ex-</w:t>
      </w:r>
      <w:proofErr w:type="spellStart"/>
      <w:r w:rsidRPr="004C097D">
        <w:rPr>
          <w:bCs/>
          <w:iCs/>
          <w:lang w:val="en-GB"/>
        </w:rPr>
        <w:t>tirgger</w:t>
      </w:r>
      <w:proofErr w:type="spellEnd"/>
      <w:r w:rsidRPr="004C097D">
        <w:rPr>
          <w:bCs/>
          <w:iCs/>
          <w:lang w:val="en-GB"/>
        </w:rPr>
        <w:t xml:space="preserve"> signal (TRIG-EXT) is used as an external trigger input. The slow control configures a 616-bits registers to store many configurations such as feedback capacitance</w:t>
      </w:r>
      <w:r w:rsidR="008E4953">
        <w:rPr>
          <w:bCs/>
          <w:iCs/>
          <w:lang w:val="en-GB"/>
        </w:rPr>
        <w:t xml:space="preserve"> of CSA</w:t>
      </w:r>
      <w:r w:rsidRPr="004C097D">
        <w:rPr>
          <w:bCs/>
          <w:iCs/>
          <w:lang w:val="en-GB"/>
        </w:rPr>
        <w:t xml:space="preserve"> and various other parameters like trigger mode or calibration mode. If two or more chips are adopted on the FEB, their slow control registers could be configured in a daisy chain cascade. The output port of digital signals are in open collector (OC), which means the same signal between different chips share one data line. Considering the OC gate and daisy chain cascade, it’s very convenient to expand FEB for more detectors and ASICs because there is no need to change the interface definition from FEB to DIF.</w:t>
      </w:r>
      <w:commentRangeEnd w:id="21"/>
      <w:r w:rsidR="00FC7A3C">
        <w:rPr>
          <w:rStyle w:val="af5"/>
          <w:lang w:eastAsia="en-US"/>
        </w:rPr>
        <w:commentReference w:id="21"/>
      </w:r>
    </w:p>
    <w:p w14:paraId="343AEC3C" w14:textId="77777777" w:rsidR="004C097D" w:rsidRPr="004C097D" w:rsidRDefault="004C097D" w:rsidP="004C097D">
      <w:pPr>
        <w:pStyle w:val="a1"/>
        <w:ind w:firstLine="0"/>
        <w:rPr>
          <w:lang w:eastAsia="zh-CN"/>
        </w:rPr>
      </w:pPr>
    </w:p>
    <w:p w14:paraId="53857D4E" w14:textId="77777777" w:rsidR="00E1064E" w:rsidRPr="00DD38FB" w:rsidRDefault="00E1064E" w:rsidP="00C433DB">
      <w:pPr>
        <w:pStyle w:val="Subsection"/>
        <w:rPr>
          <w:bCs/>
          <w:iCs/>
          <w:lang w:val="en-GB" w:eastAsia="zh-CN"/>
        </w:rPr>
      </w:pPr>
      <w:bookmarkStart w:id="22" w:name="_Toc503194978"/>
      <w:r w:rsidRPr="00DD38FB">
        <w:rPr>
          <w:rFonts w:hint="eastAsia"/>
          <w:bCs/>
          <w:iCs/>
          <w:lang w:val="en-GB" w:eastAsia="zh-CN"/>
        </w:rPr>
        <w:t>DIF</w:t>
      </w:r>
      <w:bookmarkEnd w:id="22"/>
    </w:p>
    <w:p w14:paraId="43250C6D" w14:textId="77777777" w:rsidR="00BA054E" w:rsidRDefault="004C097D" w:rsidP="00BA054E">
      <w:pPr>
        <w:pStyle w:val="afb"/>
        <w:keepNext/>
        <w:ind w:firstLineChars="0" w:firstLine="0"/>
      </w:pPr>
      <w:r>
        <w:rPr>
          <w:rFonts w:hint="eastAsia"/>
          <w:lang w:val="en-GB"/>
        </w:rPr>
        <w:t xml:space="preserve">   </w:t>
      </w:r>
      <w:r>
        <w:object w:dxaOrig="27916" w:dyaOrig="19320" w14:anchorId="0C533076">
          <v:shape id="_x0000_i1028" type="#_x0000_t75" style="width:285.95pt;height:197pt" o:ole="">
            <v:imagedata r:id="rId17" o:title=""/>
          </v:shape>
          <o:OLEObject Type="Embed" ProgID="Visio.Drawing.15" ShapeID="_x0000_i1028" DrawAspect="Content" ObjectID="_1577783441" r:id="rId18"/>
        </w:object>
      </w:r>
    </w:p>
    <w:p w14:paraId="7F5A8B6F" w14:textId="77777777" w:rsidR="004C097D" w:rsidRPr="00282878" w:rsidRDefault="00BA054E" w:rsidP="00BA054E">
      <w:pPr>
        <w:pStyle w:val="a7"/>
        <w:rPr>
          <w:sz w:val="24"/>
        </w:rPr>
      </w:pPr>
      <w:r>
        <w:t xml:space="preserve">Figure </w:t>
      </w:r>
      <w:fldSimple w:instr=" SEQ Figure \* ARABIC ">
        <w:r w:rsidR="00B37040">
          <w:rPr>
            <w:noProof/>
          </w:rPr>
          <w:t>5</w:t>
        </w:r>
      </w:fldSimple>
      <w:r>
        <w:t>. Picture of DIF</w:t>
      </w:r>
    </w:p>
    <w:p w14:paraId="4FA4195C" w14:textId="77777777" w:rsidR="004C097D" w:rsidRPr="00E96369" w:rsidRDefault="004C097D" w:rsidP="00E96369">
      <w:pPr>
        <w:pStyle w:val="a1"/>
        <w:ind w:firstLine="0"/>
        <w:rPr>
          <w:bCs/>
          <w:iCs/>
          <w:lang w:val="en-GB"/>
        </w:rPr>
      </w:pPr>
      <w:r w:rsidRPr="00E96369">
        <w:rPr>
          <w:bCs/>
          <w:iCs/>
          <w:lang w:val="en-GB"/>
        </w:rPr>
        <w:t xml:space="preserve">The picture of the DIF is shown in </w:t>
      </w:r>
      <w:r w:rsidR="00DD38FB">
        <w:rPr>
          <w:bCs/>
          <w:iCs/>
          <w:lang w:val="en-GB"/>
        </w:rPr>
        <w:t>Figure</w:t>
      </w:r>
      <w:r w:rsidRPr="00E96369">
        <w:rPr>
          <w:bCs/>
          <w:iCs/>
          <w:lang w:val="en-GB"/>
        </w:rPr>
        <w:t xml:space="preserve"> 5. The DIF mainly has these parts: FPGA</w:t>
      </w:r>
      <w:del w:id="23" w:author="Shubin Liu" w:date="2018-01-12T18:07:00Z">
        <w:r w:rsidRPr="00E96369" w:rsidDel="00151D7A">
          <w:rPr>
            <w:bCs/>
            <w:iCs/>
            <w:lang w:val="en-GB"/>
          </w:rPr>
          <w:delText xml:space="preserve"> part</w:delText>
        </w:r>
      </w:del>
      <w:r w:rsidRPr="00E96369">
        <w:rPr>
          <w:bCs/>
          <w:iCs/>
          <w:lang w:val="en-GB"/>
        </w:rPr>
        <w:t>, connector</w:t>
      </w:r>
      <w:del w:id="24" w:author="Shubin Liu" w:date="2018-01-12T18:07:00Z">
        <w:r w:rsidRPr="00E96369" w:rsidDel="00151D7A">
          <w:rPr>
            <w:bCs/>
            <w:iCs/>
            <w:lang w:val="en-GB"/>
          </w:rPr>
          <w:delText>-to-FEB part</w:delText>
        </w:r>
      </w:del>
      <w:r w:rsidRPr="00E96369">
        <w:rPr>
          <w:bCs/>
          <w:iCs/>
          <w:lang w:val="en-GB"/>
        </w:rPr>
        <w:t xml:space="preserve">, </w:t>
      </w:r>
      <w:ins w:id="25" w:author="Shubin Liu" w:date="2018-01-12T18:07:00Z">
        <w:r w:rsidR="00151D7A">
          <w:rPr>
            <w:bCs/>
            <w:iCs/>
            <w:lang w:val="en-GB"/>
          </w:rPr>
          <w:t xml:space="preserve">power </w:t>
        </w:r>
      </w:ins>
      <w:r w:rsidRPr="00E96369">
        <w:rPr>
          <w:bCs/>
          <w:iCs/>
          <w:lang w:val="en-GB"/>
        </w:rPr>
        <w:t>supply</w:t>
      </w:r>
      <w:del w:id="26" w:author="Shubin Liu" w:date="2018-01-12T18:07:00Z">
        <w:r w:rsidRPr="00E96369" w:rsidDel="00151D7A">
          <w:rPr>
            <w:bCs/>
            <w:iCs/>
            <w:lang w:val="en-GB"/>
          </w:rPr>
          <w:delText xml:space="preserve"> part</w:delText>
        </w:r>
      </w:del>
      <w:r w:rsidRPr="00E96369">
        <w:rPr>
          <w:bCs/>
          <w:iCs/>
          <w:lang w:val="en-GB"/>
        </w:rPr>
        <w:t xml:space="preserve"> and interface</w:t>
      </w:r>
      <w:del w:id="27" w:author="Shubin Liu" w:date="2018-01-12T18:08:00Z">
        <w:r w:rsidRPr="00E96369" w:rsidDel="00151D7A">
          <w:rPr>
            <w:bCs/>
            <w:iCs/>
            <w:lang w:val="en-GB"/>
          </w:rPr>
          <w:delText xml:space="preserve"> part</w:delText>
        </w:r>
      </w:del>
      <w:r w:rsidRPr="00E96369">
        <w:rPr>
          <w:bCs/>
          <w:iCs/>
          <w:lang w:val="en-GB"/>
        </w:rPr>
        <w:t xml:space="preserve">. </w:t>
      </w:r>
    </w:p>
    <w:p w14:paraId="656DB7F6" w14:textId="77777777" w:rsidR="00BA054E" w:rsidRDefault="004C097D" w:rsidP="00BA054E">
      <w:pPr>
        <w:pStyle w:val="a1"/>
        <w:keepNext/>
        <w:ind w:firstLine="0"/>
      </w:pPr>
      <w:r w:rsidRPr="00E96369">
        <w:rPr>
          <w:bCs/>
          <w:iCs/>
          <w:lang w:val="en-GB"/>
        </w:rPr>
        <w:object w:dxaOrig="12900" w:dyaOrig="6000" w14:anchorId="6E76D437">
          <v:shape id="_x0000_i1029" type="#_x0000_t75" style="width:295.45pt;height:137.2pt" o:ole="">
            <v:imagedata r:id="rId19" o:title=""/>
          </v:shape>
          <o:OLEObject Type="Embed" ProgID="Visio.Drawing.15" ShapeID="_x0000_i1029" DrawAspect="Content" ObjectID="_1577783442" r:id="rId20"/>
        </w:object>
      </w:r>
    </w:p>
    <w:p w14:paraId="3D373488" w14:textId="77777777" w:rsidR="004C097D" w:rsidRPr="00E96369" w:rsidRDefault="00BA054E" w:rsidP="00BA054E">
      <w:pPr>
        <w:pStyle w:val="a7"/>
        <w:rPr>
          <w:bCs w:val="0"/>
          <w:iCs/>
          <w:lang w:val="en-GB"/>
        </w:rPr>
      </w:pPr>
      <w:r>
        <w:t xml:space="preserve">Figure </w:t>
      </w:r>
      <w:fldSimple w:instr=" SEQ Figure \* ARABIC ">
        <w:r w:rsidR="00B37040">
          <w:rPr>
            <w:noProof/>
          </w:rPr>
          <w:t>6</w:t>
        </w:r>
      </w:fldSimple>
      <w:r>
        <w:t>. Block diagram of logic implemented in the FPGA</w:t>
      </w:r>
    </w:p>
    <w:p w14:paraId="09E708EC" w14:textId="77777777" w:rsidR="004C097D" w:rsidRPr="00E96369" w:rsidRDefault="004C097D" w:rsidP="0084649B">
      <w:pPr>
        <w:pStyle w:val="a1"/>
        <w:rPr>
          <w:bCs/>
          <w:iCs/>
          <w:lang w:val="en-GB"/>
        </w:rPr>
      </w:pPr>
      <w:r w:rsidRPr="00E96369">
        <w:rPr>
          <w:bCs/>
          <w:iCs/>
          <w:lang w:val="en-GB"/>
        </w:rPr>
        <w:t xml:space="preserve">The FPGA part is composed of a FPGA (ARTIX 7, Xilinx), a flash Programmable Read Only Memory (PROM, N25Q128) as well as a connector in order to program the FPGA via JTAG. The FPGA is clocked with an 80 MHz crystal. The FPGA’s function is to implement the required logic to control FEB and to communicate with DCC board or directly to PC. The logic diagram is shown in </w:t>
      </w:r>
      <w:r w:rsidR="00DD38FB">
        <w:rPr>
          <w:bCs/>
          <w:iCs/>
          <w:lang w:val="en-GB"/>
        </w:rPr>
        <w:t>Figure</w:t>
      </w:r>
      <w:r w:rsidRPr="00E96369">
        <w:rPr>
          <w:bCs/>
          <w:iCs/>
          <w:lang w:val="en-GB"/>
        </w:rPr>
        <w:t xml:space="preserve"> 6. The Acquisition module controls the ASIC to work in the normal mode and get data saved in the memory of SKIROC2. The data transferred into FPGA will be stored in the First-In-First-Out (FIFO) and then transferred to DCC or PC. The trigger module is in charge of generating trigger when using calibration mode or ex-trigger mode. Calibration module and S-curve module is used to control the ASIC to be calibrated or tested. These tests will be discussed below. The optical module transmits data from FIFOs to DCC and gets command from DCC via optical fiber. The transmission is based on the high-speed transceiver GTP on FPGA. The GTP is responsible for descrambling data, 8B/ 10B encoding and clock recovery. The USB module, however, is used to communicate with PC directly when debugging a single DIF.</w:t>
      </w:r>
    </w:p>
    <w:p w14:paraId="7F4DEC18" w14:textId="77777777" w:rsidR="004C097D" w:rsidRPr="0078436B" w:rsidRDefault="004C097D" w:rsidP="0084649B">
      <w:pPr>
        <w:pStyle w:val="a1"/>
        <w:rPr>
          <w:bCs/>
          <w:iCs/>
          <w:lang w:val="en-GB"/>
        </w:rPr>
      </w:pPr>
      <w:r w:rsidRPr="00E96369">
        <w:rPr>
          <w:bCs/>
          <w:iCs/>
          <w:lang w:val="en-GB"/>
        </w:rPr>
        <w:t>The communication with FEB is via two ERNI-154744 connec</w:t>
      </w:r>
      <w:r w:rsidRPr="0078436B">
        <w:rPr>
          <w:bCs/>
          <w:iCs/>
          <w:lang w:val="en-GB"/>
        </w:rPr>
        <w:t>tors [</w:t>
      </w:r>
      <w:r w:rsidR="007A410B" w:rsidRPr="0078436B">
        <w:rPr>
          <w:bCs/>
          <w:iCs/>
          <w:lang w:val="en-GB"/>
        </w:rPr>
        <w:t>10</w:t>
      </w:r>
      <w:r w:rsidRPr="0078436B">
        <w:rPr>
          <w:bCs/>
          <w:iCs/>
          <w:lang w:val="en-GB"/>
        </w:rPr>
        <w:t>]. All control signals and reply signals as well as power supply for FEB are through the two connectors.</w:t>
      </w:r>
    </w:p>
    <w:p w14:paraId="6B6754EB" w14:textId="77777777" w:rsidR="004C097D" w:rsidRPr="00E96369" w:rsidRDefault="004C097D" w:rsidP="0084649B">
      <w:pPr>
        <w:pStyle w:val="a1"/>
        <w:rPr>
          <w:bCs/>
          <w:iCs/>
          <w:lang w:val="en-GB"/>
        </w:rPr>
      </w:pPr>
      <w:r w:rsidRPr="0078436B">
        <w:rPr>
          <w:bCs/>
          <w:iCs/>
          <w:lang w:val="en-GB"/>
        </w:rPr>
        <w:t xml:space="preserve">Interface part is composed of a 1 </w:t>
      </w:r>
      <w:proofErr w:type="spellStart"/>
      <w:r w:rsidRPr="0078436B">
        <w:rPr>
          <w:bCs/>
          <w:iCs/>
          <w:lang w:val="en-GB"/>
        </w:rPr>
        <w:t>Gbps</w:t>
      </w:r>
      <w:proofErr w:type="spellEnd"/>
      <w:r w:rsidRPr="0078436B">
        <w:rPr>
          <w:bCs/>
          <w:iCs/>
          <w:lang w:val="en-GB"/>
        </w:rPr>
        <w:t xml:space="preserve"> bidirectional </w:t>
      </w:r>
      <w:r w:rsidR="0078436B">
        <w:rPr>
          <w:bCs/>
          <w:iCs/>
          <w:lang w:val="en-GB"/>
        </w:rPr>
        <w:t>S</w:t>
      </w:r>
      <w:r w:rsidRPr="0078436B">
        <w:rPr>
          <w:bCs/>
          <w:iCs/>
          <w:lang w:val="en-GB"/>
        </w:rPr>
        <w:t xml:space="preserve">mall </w:t>
      </w:r>
      <w:r w:rsidR="0078436B">
        <w:rPr>
          <w:bCs/>
          <w:iCs/>
          <w:lang w:val="en-GB"/>
        </w:rPr>
        <w:t>F</w:t>
      </w:r>
      <w:r w:rsidRPr="0078436B">
        <w:rPr>
          <w:bCs/>
          <w:iCs/>
          <w:lang w:val="en-GB"/>
        </w:rPr>
        <w:t xml:space="preserve">orm-factor </w:t>
      </w:r>
      <w:r w:rsidR="0078436B">
        <w:rPr>
          <w:bCs/>
          <w:iCs/>
          <w:lang w:val="en-GB"/>
        </w:rPr>
        <w:t>P</w:t>
      </w:r>
      <w:r w:rsidRPr="0078436B">
        <w:rPr>
          <w:bCs/>
          <w:iCs/>
          <w:lang w:val="en-GB"/>
        </w:rPr>
        <w:t>luggable (SFP) optical transceiver for communication with DCC and a USB interface realiz</w:t>
      </w:r>
      <w:r w:rsidRPr="00E96369">
        <w:rPr>
          <w:bCs/>
          <w:iCs/>
          <w:lang w:val="en-GB"/>
        </w:rPr>
        <w:t>ed by a USB chip CY7C68013 and a Mini-USB port for communication with PC when debugging.</w:t>
      </w:r>
    </w:p>
    <w:p w14:paraId="7631B37A" w14:textId="77777777" w:rsidR="004C097D" w:rsidRPr="00E96369" w:rsidRDefault="004C097D" w:rsidP="0084649B">
      <w:pPr>
        <w:pStyle w:val="a1"/>
        <w:rPr>
          <w:bCs/>
          <w:iCs/>
          <w:lang w:val="en-GB"/>
        </w:rPr>
      </w:pPr>
      <w:r w:rsidRPr="00E96369">
        <w:rPr>
          <w:bCs/>
          <w:iCs/>
          <w:lang w:val="en-GB"/>
        </w:rPr>
        <w:t>Supply part is implemented with a dc input level (5V) from outside and several LDO regulators (TPS74401, TI). From this dc supply rail, analog power supplies (1.0 V, 1.8 V, 2.5 V and 3.3 V) are generated by these LDO regulators for DIF.</w:t>
      </w:r>
    </w:p>
    <w:p w14:paraId="6BBF561D" w14:textId="77777777" w:rsidR="004C097D" w:rsidRPr="00E96369" w:rsidRDefault="004C097D" w:rsidP="00E96369">
      <w:pPr>
        <w:pStyle w:val="a1"/>
        <w:ind w:firstLine="0"/>
        <w:rPr>
          <w:bCs/>
          <w:iCs/>
          <w:lang w:val="en-GB"/>
        </w:rPr>
      </w:pPr>
    </w:p>
    <w:p w14:paraId="26578E0C" w14:textId="77777777" w:rsidR="00E1064E" w:rsidRPr="00DD38FB" w:rsidRDefault="00E1064E" w:rsidP="00053A76">
      <w:pPr>
        <w:pStyle w:val="Subsection"/>
        <w:rPr>
          <w:bCs/>
          <w:iCs/>
          <w:lang w:val="en-GB" w:eastAsia="zh-CN"/>
        </w:rPr>
      </w:pPr>
      <w:bookmarkStart w:id="28" w:name="_Toc503194979"/>
      <w:r w:rsidRPr="00DD38FB">
        <w:rPr>
          <w:rFonts w:hint="eastAsia"/>
          <w:bCs/>
          <w:iCs/>
          <w:lang w:val="en-GB" w:eastAsia="zh-CN"/>
        </w:rPr>
        <w:t>DCC</w:t>
      </w:r>
      <w:bookmarkEnd w:id="28"/>
    </w:p>
    <w:p w14:paraId="07F1316A" w14:textId="77777777" w:rsidR="00BA054E" w:rsidRDefault="004C097D" w:rsidP="00BA054E">
      <w:pPr>
        <w:pStyle w:val="afb"/>
        <w:keepNext/>
        <w:ind w:firstLineChars="0" w:firstLine="0"/>
      </w:pPr>
      <w:r>
        <w:rPr>
          <w:rFonts w:hint="eastAsia"/>
          <w:lang w:val="en-GB"/>
        </w:rPr>
        <w:t xml:space="preserve"> </w:t>
      </w:r>
      <w:r w:rsidRPr="00282878">
        <w:rPr>
          <w:rFonts w:ascii="Times New Roman" w:hAnsi="Times New Roman"/>
        </w:rPr>
        <w:object w:dxaOrig="6855" w:dyaOrig="3735" w14:anchorId="5FB82868">
          <v:shape id="_x0000_i1030" type="#_x0000_t75" style="width:237.05pt;height:129.75pt" o:ole="">
            <v:imagedata r:id="rId21" o:title=""/>
          </v:shape>
          <o:OLEObject Type="Embed" ProgID="Visio.Drawing.15" ShapeID="_x0000_i1030" DrawAspect="Content" ObjectID="_1577783443" r:id="rId22"/>
        </w:object>
      </w:r>
    </w:p>
    <w:p w14:paraId="4B0154D2" w14:textId="77777777" w:rsidR="004C097D" w:rsidRPr="00282878" w:rsidRDefault="00BA054E" w:rsidP="00BA054E">
      <w:pPr>
        <w:pStyle w:val="a7"/>
        <w:rPr>
          <w:sz w:val="24"/>
        </w:rPr>
      </w:pPr>
      <w:r>
        <w:t xml:space="preserve">Figure </w:t>
      </w:r>
      <w:fldSimple w:instr=" SEQ Figure \* ARABIC ">
        <w:r w:rsidR="00B37040">
          <w:rPr>
            <w:noProof/>
          </w:rPr>
          <w:t>7</w:t>
        </w:r>
      </w:fldSimple>
      <w:r>
        <w:t>. Picture of DCC</w:t>
      </w:r>
    </w:p>
    <w:p w14:paraId="0D1FE7AA" w14:textId="77777777" w:rsidR="004C097D" w:rsidRPr="00902862" w:rsidRDefault="004C097D" w:rsidP="0084649B">
      <w:pPr>
        <w:pStyle w:val="a1"/>
        <w:ind w:firstLine="0"/>
        <w:rPr>
          <w:bCs/>
          <w:iCs/>
          <w:lang w:val="en-GB"/>
        </w:rPr>
      </w:pPr>
      <w:r w:rsidRPr="0084649B">
        <w:rPr>
          <w:bCs/>
          <w:iCs/>
          <w:lang w:val="en-GB"/>
        </w:rPr>
        <w:lastRenderedPageBreak/>
        <w:t>The function of DCC board is to gather all DIFs’ data from optical fibers and to transmit data to PC server via a gigabit standard Et</w:t>
      </w:r>
      <w:r w:rsidRPr="00902862">
        <w:rPr>
          <w:bCs/>
          <w:iCs/>
          <w:lang w:val="en-GB"/>
        </w:rPr>
        <w:t xml:space="preserve">hernet network cable (RJ45). The current readout system is based on the DCC of </w:t>
      </w:r>
      <w:proofErr w:type="spellStart"/>
      <w:r w:rsidRPr="00902862">
        <w:rPr>
          <w:bCs/>
          <w:iCs/>
          <w:lang w:val="en-GB"/>
        </w:rPr>
        <w:t>PandaX</w:t>
      </w:r>
      <w:proofErr w:type="spellEnd"/>
      <w:r w:rsidRPr="00902862">
        <w:rPr>
          <w:bCs/>
          <w:iCs/>
          <w:lang w:val="en-GB"/>
        </w:rPr>
        <w:t>-III prototype TPC project [</w:t>
      </w:r>
      <w:r w:rsidR="007A410B" w:rsidRPr="00902862">
        <w:rPr>
          <w:bCs/>
          <w:iCs/>
          <w:lang w:val="en-GB"/>
        </w:rPr>
        <w:t>11</w:t>
      </w:r>
      <w:r w:rsidRPr="00902862">
        <w:rPr>
          <w:bCs/>
          <w:iCs/>
          <w:lang w:val="en-GB"/>
        </w:rPr>
        <w:t xml:space="preserve">]. The picture of DCC is shown in </w:t>
      </w:r>
      <w:r w:rsidR="00DD38FB" w:rsidRPr="00902862">
        <w:rPr>
          <w:bCs/>
          <w:iCs/>
          <w:lang w:val="en-GB"/>
        </w:rPr>
        <w:t>Figure</w:t>
      </w:r>
      <w:r w:rsidRPr="00902862">
        <w:rPr>
          <w:bCs/>
          <w:iCs/>
          <w:lang w:val="en-GB"/>
        </w:rPr>
        <w:t xml:space="preserve"> 7. The DCC contains a FPGA of Zynq-7, a DDR3 RAM of 4 </w:t>
      </w:r>
      <w:proofErr w:type="spellStart"/>
      <w:r w:rsidRPr="00902862">
        <w:rPr>
          <w:bCs/>
          <w:iCs/>
          <w:lang w:val="en-GB"/>
        </w:rPr>
        <w:t>Gbits</w:t>
      </w:r>
      <w:proofErr w:type="spellEnd"/>
      <w:r w:rsidRPr="00902862">
        <w:rPr>
          <w:bCs/>
          <w:iCs/>
          <w:lang w:val="en-GB"/>
        </w:rPr>
        <w:t xml:space="preserve"> for data storage, a standard RJ45 port and </w:t>
      </w:r>
      <w:r w:rsidR="00902862">
        <w:rPr>
          <w:bCs/>
          <w:iCs/>
          <w:lang w:val="en-GB"/>
        </w:rPr>
        <w:t>six</w:t>
      </w:r>
      <w:r w:rsidRPr="00902862">
        <w:rPr>
          <w:bCs/>
          <w:iCs/>
          <w:lang w:val="en-GB"/>
        </w:rPr>
        <w:t xml:space="preserve"> SFP for optical fibers, which means one DCC can hold </w:t>
      </w:r>
      <w:r w:rsidR="00902862">
        <w:rPr>
          <w:bCs/>
          <w:iCs/>
          <w:lang w:val="en-GB"/>
        </w:rPr>
        <w:t>six</w:t>
      </w:r>
      <w:r w:rsidRPr="00902862">
        <w:rPr>
          <w:bCs/>
          <w:iCs/>
          <w:lang w:val="en-GB"/>
        </w:rPr>
        <w:t xml:space="preserve"> DIFs. The SFPs are implemented with FPGA-based gigabit serial link to read DIFs’ data and send commands to DIFs. This DCC has been used in the </w:t>
      </w:r>
      <w:proofErr w:type="spellStart"/>
      <w:r w:rsidRPr="00902862">
        <w:rPr>
          <w:bCs/>
          <w:iCs/>
          <w:lang w:val="en-GB"/>
        </w:rPr>
        <w:t>PandaX</w:t>
      </w:r>
      <w:proofErr w:type="spellEnd"/>
      <w:r w:rsidRPr="00902862">
        <w:rPr>
          <w:bCs/>
          <w:iCs/>
          <w:lang w:val="en-GB"/>
        </w:rPr>
        <w:t>-III prototype and showed sufficient data bandwidth and stable performance</w:t>
      </w:r>
      <w:r w:rsidR="006B0E51">
        <w:rPr>
          <w:bCs/>
          <w:iCs/>
          <w:lang w:val="en-GB"/>
        </w:rPr>
        <w:t xml:space="preserve"> </w:t>
      </w:r>
      <w:r w:rsidR="006B0E51" w:rsidRPr="00902862">
        <w:rPr>
          <w:bCs/>
          <w:iCs/>
          <w:lang w:val="en-GB"/>
        </w:rPr>
        <w:t>[12]</w:t>
      </w:r>
      <w:r w:rsidRPr="00902862">
        <w:rPr>
          <w:bCs/>
          <w:iCs/>
          <w:lang w:val="en-GB"/>
        </w:rPr>
        <w:t xml:space="preserve">. </w:t>
      </w:r>
    </w:p>
    <w:p w14:paraId="1C072366" w14:textId="77777777" w:rsidR="004C097D" w:rsidRPr="00282878" w:rsidRDefault="004C097D" w:rsidP="004C097D">
      <w:pPr>
        <w:pStyle w:val="afb"/>
        <w:ind w:firstLineChars="0"/>
        <w:rPr>
          <w:rFonts w:ascii="Times New Roman" w:hAnsi="Times New Roman"/>
          <w:sz w:val="24"/>
        </w:rPr>
      </w:pPr>
    </w:p>
    <w:p w14:paraId="58E5D433" w14:textId="77777777" w:rsidR="004C097D" w:rsidRDefault="004C097D" w:rsidP="004C097D">
      <w:pPr>
        <w:pStyle w:val="section"/>
        <w:rPr>
          <w:lang w:val="en-GB"/>
        </w:rPr>
      </w:pPr>
      <w:bookmarkStart w:id="29" w:name="_Toc503194980"/>
      <w:r w:rsidRPr="004C097D">
        <w:rPr>
          <w:rFonts w:hint="eastAsia"/>
          <w:lang w:val="en-GB"/>
        </w:rPr>
        <w:t>Test results</w:t>
      </w:r>
      <w:bookmarkEnd w:id="29"/>
    </w:p>
    <w:p w14:paraId="040A81B2" w14:textId="77777777" w:rsidR="004C097D" w:rsidRPr="0084649B" w:rsidRDefault="004C097D" w:rsidP="00E96369">
      <w:pPr>
        <w:pStyle w:val="afb"/>
        <w:ind w:firstLineChars="0" w:firstLine="0"/>
        <w:rPr>
          <w:rFonts w:ascii="Times New Roman" w:hAnsi="Times New Roman"/>
          <w:bCs/>
          <w:iCs/>
          <w:kern w:val="0"/>
          <w:sz w:val="22"/>
          <w:szCs w:val="20"/>
          <w:lang w:val="en-GB" w:eastAsia="ru-RU"/>
        </w:rPr>
      </w:pPr>
      <w:r w:rsidRPr="0084649B">
        <w:rPr>
          <w:rFonts w:ascii="Times New Roman" w:hAnsi="Times New Roman"/>
          <w:bCs/>
          <w:iCs/>
          <w:kern w:val="0"/>
          <w:sz w:val="22"/>
          <w:szCs w:val="20"/>
          <w:lang w:val="en-GB" w:eastAsia="ru-RU"/>
        </w:rPr>
        <w:t>Some tests were carried out with the readout system in order to determine its performance. Baseline noise, calibration of</w:t>
      </w:r>
      <w:r w:rsidR="00414F50">
        <w:rPr>
          <w:rFonts w:ascii="Times New Roman" w:hAnsi="Times New Roman"/>
          <w:bCs/>
          <w:iCs/>
          <w:kern w:val="0"/>
          <w:sz w:val="22"/>
          <w:szCs w:val="20"/>
          <w:lang w:val="en-GB" w:eastAsia="ru-RU"/>
        </w:rPr>
        <w:t xml:space="preserve"> SKIROC2, trigger efficiency,</w:t>
      </w:r>
      <w:r w:rsidRPr="0084649B">
        <w:rPr>
          <w:rFonts w:ascii="Times New Roman" w:hAnsi="Times New Roman"/>
          <w:bCs/>
          <w:iCs/>
          <w:kern w:val="0"/>
          <w:sz w:val="22"/>
          <w:szCs w:val="20"/>
          <w:lang w:val="en-GB" w:eastAsia="ru-RU"/>
        </w:rPr>
        <w:t xml:space="preserve"> X-ray test</w:t>
      </w:r>
      <w:r w:rsidR="00414F50">
        <w:rPr>
          <w:rFonts w:ascii="Times New Roman" w:hAnsi="Times New Roman"/>
          <w:bCs/>
          <w:iCs/>
          <w:kern w:val="0"/>
          <w:sz w:val="22"/>
          <w:szCs w:val="20"/>
          <w:lang w:val="en-GB" w:eastAsia="ru-RU"/>
        </w:rPr>
        <w:t xml:space="preserve"> and cosmic test</w:t>
      </w:r>
      <w:r w:rsidRPr="0084649B">
        <w:rPr>
          <w:rFonts w:ascii="Times New Roman" w:hAnsi="Times New Roman"/>
          <w:bCs/>
          <w:iCs/>
          <w:kern w:val="0"/>
          <w:sz w:val="22"/>
          <w:szCs w:val="20"/>
          <w:lang w:val="en-GB" w:eastAsia="ru-RU"/>
        </w:rPr>
        <w:t xml:space="preserve"> will be introduced below.</w:t>
      </w:r>
    </w:p>
    <w:p w14:paraId="221E42FD" w14:textId="77777777" w:rsidR="00E44478" w:rsidRPr="00DD38FB" w:rsidRDefault="00E44478" w:rsidP="00E44478">
      <w:pPr>
        <w:pStyle w:val="Subsection"/>
        <w:ind w:left="578" w:hanging="578"/>
        <w:rPr>
          <w:bCs/>
          <w:iCs/>
          <w:lang w:val="en-GB" w:eastAsia="zh-CN"/>
        </w:rPr>
      </w:pPr>
      <w:bookmarkStart w:id="30" w:name="_Toc503194981"/>
      <w:r w:rsidRPr="00DD38FB">
        <w:rPr>
          <w:rFonts w:hint="eastAsia"/>
          <w:bCs/>
          <w:iCs/>
          <w:lang w:val="en-GB" w:eastAsia="zh-CN"/>
        </w:rPr>
        <w:t>Baseline and noise</w:t>
      </w:r>
      <w:bookmarkEnd w:id="30"/>
    </w:p>
    <w:p w14:paraId="7DFC95A9" w14:textId="77777777" w:rsidR="00BA054E" w:rsidRDefault="00E96369" w:rsidP="00BA054E">
      <w:pPr>
        <w:pStyle w:val="afb"/>
        <w:keepNext/>
        <w:ind w:firstLineChars="0" w:firstLine="0"/>
      </w:pPr>
      <w:r>
        <w:object w:dxaOrig="18510" w:dyaOrig="6495" w14:anchorId="36F3034F">
          <v:shape id="_x0000_i1031" type="#_x0000_t75" style="width:378.35pt;height:133.8pt" o:ole="">
            <v:imagedata r:id="rId23" o:title=""/>
          </v:shape>
          <o:OLEObject Type="Embed" ProgID="Visio.Drawing.15" ShapeID="_x0000_i1031" DrawAspect="Content" ObjectID="_1577783444" r:id="rId24"/>
        </w:object>
      </w:r>
    </w:p>
    <w:p w14:paraId="5E06659C" w14:textId="77777777" w:rsidR="00BA054E" w:rsidRDefault="00BA054E" w:rsidP="00BA054E">
      <w:pPr>
        <w:pStyle w:val="a7"/>
      </w:pPr>
      <w:r>
        <w:t xml:space="preserve">Figure </w:t>
      </w:r>
      <w:fldSimple w:instr=" SEQ Figure \* ARABIC ">
        <w:r w:rsidR="00B37040">
          <w:rPr>
            <w:noProof/>
          </w:rPr>
          <w:t>8</w:t>
        </w:r>
      </w:fldSimple>
      <w:r>
        <w:t>. Baseline and noise of all the 64 channels</w:t>
      </w:r>
    </w:p>
    <w:p w14:paraId="3674FD32" w14:textId="77777777" w:rsidR="00E96369" w:rsidRPr="0084649B" w:rsidRDefault="00E96369" w:rsidP="00E96369">
      <w:pPr>
        <w:pStyle w:val="afb"/>
        <w:ind w:firstLineChars="0" w:firstLine="0"/>
        <w:rPr>
          <w:rFonts w:ascii="Times New Roman" w:hAnsi="Times New Roman"/>
          <w:bCs/>
          <w:iCs/>
          <w:kern w:val="0"/>
          <w:sz w:val="22"/>
          <w:szCs w:val="20"/>
          <w:lang w:val="en-GB" w:eastAsia="ru-RU"/>
        </w:rPr>
      </w:pPr>
      <w:r w:rsidRPr="0084649B">
        <w:rPr>
          <w:rFonts w:ascii="Times New Roman" w:hAnsi="Times New Roman"/>
          <w:bCs/>
          <w:iCs/>
          <w:kern w:val="0"/>
          <w:sz w:val="22"/>
          <w:szCs w:val="20"/>
          <w:lang w:val="en-GB" w:eastAsia="ru-RU"/>
        </w:rPr>
        <w:t xml:space="preserve">To test the noise level of electronic system, the external trigger of SKIROC2 was used to get the pedestal noise of the system </w:t>
      </w:r>
      <w:del w:id="31" w:author="Shubin Liu" w:date="2018-01-12T18:11:00Z">
        <w:r w:rsidRPr="0084649B" w:rsidDel="005432AE">
          <w:rPr>
            <w:rFonts w:ascii="Times New Roman" w:hAnsi="Times New Roman"/>
            <w:bCs/>
            <w:iCs/>
            <w:kern w:val="0"/>
            <w:sz w:val="22"/>
            <w:szCs w:val="20"/>
            <w:lang w:val="en-GB" w:eastAsia="ru-RU"/>
          </w:rPr>
          <w:delText xml:space="preserve">when </w:delText>
        </w:r>
      </w:del>
      <w:ins w:id="32" w:author="Shubin Liu" w:date="2018-01-12T18:11:00Z">
        <w:r w:rsidR="005432AE">
          <w:rPr>
            <w:rFonts w:ascii="Times New Roman" w:hAnsi="Times New Roman"/>
            <w:bCs/>
            <w:iCs/>
            <w:kern w:val="0"/>
            <w:sz w:val="22"/>
            <w:szCs w:val="20"/>
            <w:lang w:val="en-GB" w:eastAsia="ru-RU"/>
          </w:rPr>
          <w:t>without</w:t>
        </w:r>
        <w:r w:rsidR="005432AE" w:rsidRPr="0084649B">
          <w:rPr>
            <w:rFonts w:ascii="Times New Roman" w:hAnsi="Times New Roman"/>
            <w:bCs/>
            <w:iCs/>
            <w:kern w:val="0"/>
            <w:sz w:val="22"/>
            <w:szCs w:val="20"/>
            <w:lang w:val="en-GB" w:eastAsia="ru-RU"/>
          </w:rPr>
          <w:t xml:space="preserve"> </w:t>
        </w:r>
      </w:ins>
      <w:r w:rsidRPr="0084649B">
        <w:rPr>
          <w:rFonts w:ascii="Times New Roman" w:hAnsi="Times New Roman"/>
          <w:bCs/>
          <w:iCs/>
          <w:kern w:val="0"/>
          <w:sz w:val="22"/>
          <w:szCs w:val="20"/>
          <w:lang w:val="en-GB" w:eastAsia="ru-RU"/>
        </w:rPr>
        <w:t>the detectors</w:t>
      </w:r>
      <w:del w:id="33" w:author="Shubin Liu" w:date="2018-01-12T18:11:00Z">
        <w:r w:rsidRPr="0084649B" w:rsidDel="005432AE">
          <w:rPr>
            <w:rFonts w:ascii="Times New Roman" w:hAnsi="Times New Roman"/>
            <w:bCs/>
            <w:iCs/>
            <w:kern w:val="0"/>
            <w:sz w:val="22"/>
            <w:szCs w:val="20"/>
            <w:lang w:val="en-GB" w:eastAsia="ru-RU"/>
          </w:rPr>
          <w:delText xml:space="preserve"> were not welded</w:delText>
        </w:r>
      </w:del>
      <w:r w:rsidRPr="0084649B">
        <w:rPr>
          <w:rFonts w:ascii="Times New Roman" w:hAnsi="Times New Roman"/>
          <w:bCs/>
          <w:iCs/>
          <w:kern w:val="0"/>
          <w:sz w:val="22"/>
          <w:szCs w:val="20"/>
          <w:lang w:val="en-GB" w:eastAsia="ru-RU"/>
        </w:rPr>
        <w:t xml:space="preserve">. Concerning the time that SKIROC2 needs for conversion phase and readout phase is 4 </w:t>
      </w:r>
      <w:proofErr w:type="spellStart"/>
      <w:r w:rsidRPr="0084649B">
        <w:rPr>
          <w:rFonts w:ascii="Times New Roman" w:hAnsi="Times New Roman"/>
          <w:bCs/>
          <w:iCs/>
          <w:kern w:val="0"/>
          <w:sz w:val="22"/>
          <w:szCs w:val="20"/>
          <w:lang w:val="en-GB" w:eastAsia="ru-RU"/>
        </w:rPr>
        <w:t>ms</w:t>
      </w:r>
      <w:proofErr w:type="spellEnd"/>
      <w:r w:rsidRPr="0084649B">
        <w:rPr>
          <w:rFonts w:ascii="Times New Roman" w:hAnsi="Times New Roman"/>
          <w:bCs/>
          <w:iCs/>
          <w:kern w:val="0"/>
          <w:sz w:val="22"/>
          <w:szCs w:val="20"/>
          <w:lang w:val="en-GB" w:eastAsia="ru-RU"/>
        </w:rPr>
        <w:t xml:space="preserve">, the DIF generated triggers at a fixed time interval of 10 </w:t>
      </w:r>
      <w:proofErr w:type="spellStart"/>
      <w:r w:rsidRPr="0084649B">
        <w:rPr>
          <w:rFonts w:ascii="Times New Roman" w:hAnsi="Times New Roman"/>
          <w:bCs/>
          <w:iCs/>
          <w:kern w:val="0"/>
          <w:sz w:val="22"/>
          <w:szCs w:val="20"/>
          <w:lang w:val="en-GB" w:eastAsia="ru-RU"/>
        </w:rPr>
        <w:t>ms.</w:t>
      </w:r>
      <w:proofErr w:type="spellEnd"/>
      <w:r w:rsidRPr="0084649B">
        <w:rPr>
          <w:rFonts w:ascii="Times New Roman" w:hAnsi="Times New Roman"/>
          <w:bCs/>
          <w:iCs/>
          <w:kern w:val="0"/>
          <w:sz w:val="22"/>
          <w:szCs w:val="20"/>
          <w:lang w:val="en-GB" w:eastAsia="ru-RU"/>
        </w:rPr>
        <w:t xml:space="preserve"> </w:t>
      </w:r>
      <w:r w:rsidR="00DD38FB">
        <w:rPr>
          <w:rFonts w:ascii="Times New Roman" w:hAnsi="Times New Roman"/>
          <w:bCs/>
          <w:iCs/>
          <w:kern w:val="0"/>
          <w:sz w:val="22"/>
          <w:szCs w:val="20"/>
          <w:lang w:val="en-GB" w:eastAsia="ru-RU"/>
        </w:rPr>
        <w:t>Figure</w:t>
      </w:r>
      <w:r w:rsidRPr="0084649B">
        <w:rPr>
          <w:rFonts w:ascii="Times New Roman" w:hAnsi="Times New Roman"/>
          <w:bCs/>
          <w:iCs/>
          <w:kern w:val="0"/>
          <w:sz w:val="22"/>
          <w:szCs w:val="20"/>
          <w:lang w:val="en-GB" w:eastAsia="ru-RU"/>
        </w:rPr>
        <w:t xml:space="preserve"> 8 showed the sigma of noise and average of baselines of all the 64 channels. From the graph, not all 64 channels exhibited good baseline and noise results, but most channels’ noises were lower than 0.2 </w:t>
      </w:r>
      <w:proofErr w:type="spellStart"/>
      <w:r w:rsidRPr="0084649B">
        <w:rPr>
          <w:rFonts w:ascii="Times New Roman" w:hAnsi="Times New Roman"/>
          <w:bCs/>
          <w:iCs/>
          <w:kern w:val="0"/>
          <w:sz w:val="22"/>
          <w:szCs w:val="20"/>
          <w:lang w:val="en-GB" w:eastAsia="ru-RU"/>
        </w:rPr>
        <w:t>fC</w:t>
      </w:r>
      <w:proofErr w:type="spellEnd"/>
      <w:r w:rsidRPr="0084649B">
        <w:rPr>
          <w:rFonts w:ascii="Times New Roman" w:hAnsi="Times New Roman"/>
          <w:bCs/>
          <w:iCs/>
          <w:kern w:val="0"/>
          <w:sz w:val="22"/>
          <w:szCs w:val="20"/>
          <w:lang w:val="en-GB" w:eastAsia="ru-RU"/>
        </w:rPr>
        <w:t xml:space="preserve"> equivalent input charge. </w:t>
      </w:r>
    </w:p>
    <w:p w14:paraId="412233BE" w14:textId="77777777" w:rsidR="00E96369" w:rsidRPr="00E96369" w:rsidRDefault="00E96369" w:rsidP="00E96369">
      <w:pPr>
        <w:pStyle w:val="a1"/>
        <w:ind w:firstLine="0"/>
        <w:rPr>
          <w:lang w:eastAsia="zh-CN"/>
        </w:rPr>
      </w:pPr>
    </w:p>
    <w:p w14:paraId="5827CBED" w14:textId="77777777" w:rsidR="00E44478" w:rsidRPr="00DD38FB" w:rsidRDefault="00E44478" w:rsidP="00E44478">
      <w:pPr>
        <w:pStyle w:val="Subsection"/>
        <w:ind w:left="578" w:hanging="578"/>
        <w:rPr>
          <w:bCs/>
          <w:iCs/>
          <w:lang w:val="en-GB" w:eastAsia="zh-CN"/>
        </w:rPr>
      </w:pPr>
      <w:bookmarkStart w:id="34" w:name="_Toc503194982"/>
      <w:r w:rsidRPr="00DD38FB">
        <w:rPr>
          <w:rFonts w:hint="eastAsia"/>
          <w:bCs/>
          <w:iCs/>
          <w:lang w:val="en-GB" w:eastAsia="zh-CN"/>
        </w:rPr>
        <w:t>Calibration</w:t>
      </w:r>
      <w:bookmarkEnd w:id="34"/>
    </w:p>
    <w:p w14:paraId="09C71D04" w14:textId="77777777" w:rsidR="00BA054E" w:rsidRDefault="00E96369" w:rsidP="00BA054E">
      <w:pPr>
        <w:pStyle w:val="afb"/>
        <w:keepNext/>
        <w:ind w:leftChars="20" w:left="40" w:firstLineChars="0" w:firstLine="0"/>
      </w:pPr>
      <w:r>
        <w:object w:dxaOrig="19073" w:dyaOrig="6803" w14:anchorId="23D2CC43">
          <v:shape id="_x0000_i1032" type="#_x0000_t75" style="width:367.45pt;height:129.75pt" o:ole="">
            <v:imagedata r:id="rId25" o:title=""/>
          </v:shape>
          <o:OLEObject Type="Embed" ProgID="Visio.Drawing.15" ShapeID="_x0000_i1032" DrawAspect="Content" ObjectID="_1577783445" r:id="rId26"/>
        </w:object>
      </w:r>
    </w:p>
    <w:p w14:paraId="36B0D4BB" w14:textId="77777777" w:rsidR="00E96369" w:rsidRDefault="00BA054E" w:rsidP="00BA054E">
      <w:pPr>
        <w:pStyle w:val="a7"/>
      </w:pPr>
      <w:r>
        <w:t xml:space="preserve">Figure </w:t>
      </w:r>
      <w:fldSimple w:instr=" SEQ Figure \* ARABIC ">
        <w:r w:rsidR="00B37040">
          <w:rPr>
            <w:noProof/>
          </w:rPr>
          <w:t>9</w:t>
        </w:r>
      </w:fldSimple>
      <w:r>
        <w:t>. The linear fit results of two gain modes of SKIROC2</w:t>
      </w:r>
    </w:p>
    <w:p w14:paraId="38DDDF34" w14:textId="77777777" w:rsidR="00E96369" w:rsidRPr="0084649B" w:rsidRDefault="005432AE" w:rsidP="0084649B">
      <w:pPr>
        <w:pStyle w:val="afb"/>
        <w:ind w:firstLineChars="0" w:firstLine="0"/>
        <w:rPr>
          <w:rFonts w:ascii="Times New Roman" w:hAnsi="Times New Roman"/>
          <w:bCs/>
          <w:iCs/>
          <w:kern w:val="0"/>
          <w:sz w:val="22"/>
          <w:szCs w:val="20"/>
          <w:lang w:val="en-GB" w:eastAsia="ru-RU"/>
        </w:rPr>
      </w:pPr>
      <w:bookmarkStart w:id="35" w:name="_GoBack"/>
      <w:ins w:id="36" w:author="Shubin Liu" w:date="2018-01-12T18:13:00Z">
        <w:r>
          <w:rPr>
            <w:rFonts w:ascii="Times New Roman" w:hAnsi="Times New Roman"/>
            <w:bCs/>
            <w:iCs/>
            <w:kern w:val="0"/>
            <w:sz w:val="22"/>
            <w:szCs w:val="20"/>
            <w:lang w:val="en-GB" w:eastAsia="ru-RU"/>
          </w:rPr>
          <w:lastRenderedPageBreak/>
          <w:t>Taking advantaging of the</w:t>
        </w:r>
      </w:ins>
      <w:bookmarkEnd w:id="35"/>
      <w:del w:id="37" w:author="Shubin Liu" w:date="2018-01-12T18:13:00Z">
        <w:r w:rsidR="00E96369" w:rsidRPr="0084649B" w:rsidDel="005432AE">
          <w:rPr>
            <w:rFonts w:ascii="Times New Roman" w:hAnsi="Times New Roman"/>
            <w:bCs/>
            <w:iCs/>
            <w:kern w:val="0"/>
            <w:sz w:val="22"/>
            <w:szCs w:val="20"/>
            <w:lang w:val="en-GB" w:eastAsia="ru-RU"/>
          </w:rPr>
          <w:delText>The</w:delText>
        </w:r>
      </w:del>
      <w:r w:rsidR="00E96369" w:rsidRPr="0084649B">
        <w:rPr>
          <w:rFonts w:ascii="Times New Roman" w:hAnsi="Times New Roman"/>
          <w:bCs/>
          <w:iCs/>
          <w:kern w:val="0"/>
          <w:sz w:val="22"/>
          <w:szCs w:val="20"/>
          <w:lang w:val="en-GB" w:eastAsia="ru-RU"/>
        </w:rPr>
        <w:t xml:space="preserve"> SKIROC2</w:t>
      </w:r>
      <w:ins w:id="38" w:author="Shubin Liu" w:date="2018-01-12T18:13:00Z">
        <w:r>
          <w:rPr>
            <w:rFonts w:ascii="Times New Roman" w:hAnsi="Times New Roman"/>
            <w:bCs/>
            <w:iCs/>
            <w:kern w:val="0"/>
            <w:sz w:val="22"/>
            <w:szCs w:val="20"/>
            <w:lang w:val="en-GB" w:eastAsia="ru-RU"/>
          </w:rPr>
          <w:t>’s</w:t>
        </w:r>
      </w:ins>
      <w:ins w:id="39" w:author="Shubin Liu" w:date="2018-01-12T18:14:00Z">
        <w:r>
          <w:rPr>
            <w:rFonts w:ascii="Times New Roman" w:hAnsi="Times New Roman"/>
            <w:bCs/>
            <w:iCs/>
            <w:kern w:val="0"/>
            <w:sz w:val="22"/>
            <w:szCs w:val="20"/>
            <w:lang w:val="en-GB" w:eastAsia="ru-RU"/>
          </w:rPr>
          <w:t xml:space="preserve"> 3pF</w:t>
        </w:r>
      </w:ins>
      <w:del w:id="40" w:author="Shubin Liu" w:date="2018-01-12T18:13:00Z">
        <w:r w:rsidR="00E96369" w:rsidRPr="0084649B" w:rsidDel="005432AE">
          <w:rPr>
            <w:rFonts w:ascii="Times New Roman" w:hAnsi="Times New Roman"/>
            <w:bCs/>
            <w:iCs/>
            <w:kern w:val="0"/>
            <w:sz w:val="22"/>
            <w:szCs w:val="20"/>
            <w:lang w:val="en-GB" w:eastAsia="ru-RU"/>
          </w:rPr>
          <w:delText xml:space="preserve"> had </w:delText>
        </w:r>
      </w:del>
      <w:r w:rsidR="00E96369" w:rsidRPr="0084649B">
        <w:rPr>
          <w:rFonts w:ascii="Times New Roman" w:hAnsi="Times New Roman"/>
          <w:bCs/>
          <w:iCs/>
          <w:kern w:val="0"/>
          <w:sz w:val="22"/>
          <w:szCs w:val="20"/>
          <w:lang w:val="en-GB" w:eastAsia="ru-RU"/>
        </w:rPr>
        <w:t>calibration capacitors</w:t>
      </w:r>
      <w:del w:id="41" w:author="Shubin Liu" w:date="2018-01-12T18:14:00Z">
        <w:r w:rsidR="00E96369" w:rsidRPr="0084649B" w:rsidDel="005432AE">
          <w:rPr>
            <w:rFonts w:ascii="Times New Roman" w:hAnsi="Times New Roman"/>
            <w:bCs/>
            <w:iCs/>
            <w:kern w:val="0"/>
            <w:sz w:val="22"/>
            <w:szCs w:val="20"/>
            <w:lang w:val="en-GB" w:eastAsia="ru-RU"/>
          </w:rPr>
          <w:delText xml:space="preserve"> of 3 pF</w:delText>
        </w:r>
      </w:del>
      <w:r w:rsidR="00E96369" w:rsidRPr="0084649B">
        <w:rPr>
          <w:rFonts w:ascii="Times New Roman" w:hAnsi="Times New Roman"/>
          <w:bCs/>
          <w:iCs/>
          <w:kern w:val="0"/>
          <w:sz w:val="22"/>
          <w:szCs w:val="20"/>
          <w:lang w:val="en-GB" w:eastAsia="ru-RU"/>
        </w:rPr>
        <w:t xml:space="preserve"> on each channel, </w:t>
      </w:r>
      <w:del w:id="42" w:author="Shubin Liu" w:date="2018-01-12T18:14:00Z">
        <w:r w:rsidR="00E96369" w:rsidRPr="0084649B" w:rsidDel="005432AE">
          <w:rPr>
            <w:rFonts w:ascii="Times New Roman" w:hAnsi="Times New Roman"/>
            <w:bCs/>
            <w:iCs/>
            <w:kern w:val="0"/>
            <w:sz w:val="22"/>
            <w:szCs w:val="20"/>
            <w:lang w:val="en-GB" w:eastAsia="ru-RU"/>
          </w:rPr>
          <w:delText>this testing method</w:delText>
        </w:r>
      </w:del>
      <w:del w:id="43" w:author="Shubin Liu" w:date="2018-01-12T18:15:00Z">
        <w:r w:rsidR="00E96369" w:rsidRPr="0084649B" w:rsidDel="005432AE">
          <w:rPr>
            <w:rFonts w:ascii="Times New Roman" w:hAnsi="Times New Roman"/>
            <w:bCs/>
            <w:iCs/>
            <w:kern w:val="0"/>
            <w:sz w:val="22"/>
            <w:szCs w:val="20"/>
            <w:lang w:val="en-GB" w:eastAsia="ru-RU"/>
          </w:rPr>
          <w:delText xml:space="preserve"> </w:delText>
        </w:r>
      </w:del>
      <w:ins w:id="44" w:author="Shubin Liu" w:date="2018-01-12T18:15:00Z">
        <w:r>
          <w:rPr>
            <w:rFonts w:ascii="Times New Roman" w:hAnsi="Times New Roman"/>
            <w:bCs/>
            <w:iCs/>
            <w:kern w:val="0"/>
            <w:sz w:val="22"/>
            <w:szCs w:val="20"/>
            <w:lang w:val="en-GB" w:eastAsia="ru-RU"/>
          </w:rPr>
          <w:t xml:space="preserve">the </w:t>
        </w:r>
        <w:proofErr w:type="spellStart"/>
        <w:r>
          <w:rPr>
            <w:rFonts w:ascii="Times New Roman" w:hAnsi="Times New Roman"/>
            <w:bCs/>
            <w:iCs/>
            <w:kern w:val="0"/>
            <w:sz w:val="22"/>
            <w:szCs w:val="20"/>
            <w:lang w:val="en-GB" w:eastAsia="ru-RU"/>
          </w:rPr>
          <w:t>self</w:t>
        </w:r>
      </w:ins>
      <w:ins w:id="45" w:author="Shubin Liu" w:date="2018-01-12T18:14:00Z">
        <w:r>
          <w:rPr>
            <w:rFonts w:ascii="Times New Roman" w:hAnsi="Times New Roman"/>
            <w:bCs/>
            <w:iCs/>
            <w:kern w:val="0"/>
            <w:sz w:val="22"/>
            <w:szCs w:val="20"/>
            <w:lang w:val="en-GB" w:eastAsia="ru-RU"/>
          </w:rPr>
          <w:t xml:space="preserve"> calibration</w:t>
        </w:r>
        <w:proofErr w:type="spellEnd"/>
        <w:r>
          <w:rPr>
            <w:rFonts w:ascii="Times New Roman" w:hAnsi="Times New Roman"/>
            <w:bCs/>
            <w:iCs/>
            <w:kern w:val="0"/>
            <w:sz w:val="22"/>
            <w:szCs w:val="20"/>
            <w:lang w:val="en-GB" w:eastAsia="ru-RU"/>
          </w:rPr>
          <w:t xml:space="preserve"> </w:t>
        </w:r>
      </w:ins>
      <w:r w:rsidR="00E96369" w:rsidRPr="0084649B">
        <w:rPr>
          <w:rFonts w:ascii="Times New Roman" w:hAnsi="Times New Roman"/>
          <w:bCs/>
          <w:iCs/>
          <w:kern w:val="0"/>
          <w:sz w:val="22"/>
          <w:szCs w:val="20"/>
          <w:lang w:val="en-GB" w:eastAsia="ru-RU"/>
        </w:rPr>
        <w:t xml:space="preserve">was taken: a wave form generator with attenuator was used to generate step pulses with different amplitudes. When the step pulses were applied to on-chip capacitor, a certain amount of charge, which covered the full range, was injected into every channel of SKIROC2 from test pulse input for performance testing. SKIROC2 had many operation modes by tuning the callback capacitors array. The measurement has been tested with the highest gain mode (with a </w:t>
      </w:r>
      <w:proofErr w:type="spellStart"/>
      <w:r w:rsidR="00E96369" w:rsidRPr="0084649B">
        <w:rPr>
          <w:rFonts w:ascii="Times New Roman" w:hAnsi="Times New Roman"/>
          <w:bCs/>
          <w:iCs/>
          <w:kern w:val="0"/>
          <w:sz w:val="22"/>
          <w:szCs w:val="20"/>
          <w:lang w:val="en-GB" w:eastAsia="ru-RU"/>
        </w:rPr>
        <w:t>Cf</w:t>
      </w:r>
      <w:proofErr w:type="spellEnd"/>
      <w:r w:rsidR="00E96369" w:rsidRPr="0084649B">
        <w:rPr>
          <w:rFonts w:ascii="Times New Roman" w:hAnsi="Times New Roman"/>
          <w:bCs/>
          <w:iCs/>
          <w:kern w:val="0"/>
          <w:sz w:val="22"/>
          <w:szCs w:val="20"/>
          <w:lang w:val="en-GB" w:eastAsia="ru-RU"/>
        </w:rPr>
        <w:t xml:space="preserve"> of 400 </w:t>
      </w:r>
      <w:proofErr w:type="spellStart"/>
      <w:r w:rsidR="00E96369" w:rsidRPr="0084649B">
        <w:rPr>
          <w:rFonts w:ascii="Times New Roman" w:hAnsi="Times New Roman"/>
          <w:bCs/>
          <w:iCs/>
          <w:kern w:val="0"/>
          <w:sz w:val="22"/>
          <w:szCs w:val="20"/>
          <w:lang w:val="en-GB" w:eastAsia="ru-RU"/>
        </w:rPr>
        <w:t>fF</w:t>
      </w:r>
      <w:proofErr w:type="spellEnd"/>
      <w:r w:rsidR="00E96369" w:rsidRPr="0084649B">
        <w:rPr>
          <w:rFonts w:ascii="Times New Roman" w:hAnsi="Times New Roman"/>
          <w:bCs/>
          <w:iCs/>
          <w:kern w:val="0"/>
          <w:sz w:val="22"/>
          <w:szCs w:val="20"/>
          <w:lang w:val="en-GB" w:eastAsia="ru-RU"/>
        </w:rPr>
        <w:t xml:space="preserve">) and lowest gain mode (with a </w:t>
      </w:r>
      <w:proofErr w:type="spellStart"/>
      <w:r w:rsidR="00E96369" w:rsidRPr="0084649B">
        <w:rPr>
          <w:rFonts w:ascii="Times New Roman" w:hAnsi="Times New Roman"/>
          <w:bCs/>
          <w:iCs/>
          <w:kern w:val="0"/>
          <w:sz w:val="22"/>
          <w:szCs w:val="20"/>
          <w:lang w:val="en-GB" w:eastAsia="ru-RU"/>
        </w:rPr>
        <w:t>Cf</w:t>
      </w:r>
      <w:proofErr w:type="spellEnd"/>
      <w:r w:rsidR="00E96369" w:rsidRPr="0084649B">
        <w:rPr>
          <w:rFonts w:ascii="Times New Roman" w:hAnsi="Times New Roman"/>
          <w:bCs/>
          <w:iCs/>
          <w:kern w:val="0"/>
          <w:sz w:val="22"/>
          <w:szCs w:val="20"/>
          <w:lang w:val="en-GB" w:eastAsia="ru-RU"/>
        </w:rPr>
        <w:t xml:space="preserve"> of 6 pF). The consistency of gain between different channels was good and the typical non-linearity curves of output value versus input charge of the two modes were shown in </w:t>
      </w:r>
      <w:r w:rsidR="00DD38FB">
        <w:rPr>
          <w:rFonts w:ascii="Times New Roman" w:hAnsi="Times New Roman"/>
          <w:bCs/>
          <w:iCs/>
          <w:kern w:val="0"/>
          <w:sz w:val="22"/>
          <w:szCs w:val="20"/>
          <w:lang w:val="en-GB" w:eastAsia="ru-RU"/>
        </w:rPr>
        <w:t>Figure</w:t>
      </w:r>
      <w:r w:rsidR="00E96369" w:rsidRPr="0084649B">
        <w:rPr>
          <w:rFonts w:ascii="Times New Roman" w:hAnsi="Times New Roman"/>
          <w:bCs/>
          <w:iCs/>
          <w:kern w:val="0"/>
          <w:sz w:val="22"/>
          <w:szCs w:val="20"/>
          <w:lang w:val="en-GB" w:eastAsia="ru-RU"/>
        </w:rPr>
        <w:t xml:space="preserve"> 9. The figure showed that the linear range of the highest gain mode and the lowest gain mode were 50 </w:t>
      </w:r>
      <w:proofErr w:type="spellStart"/>
      <w:r w:rsidR="00E96369" w:rsidRPr="0084649B">
        <w:rPr>
          <w:rFonts w:ascii="Times New Roman" w:hAnsi="Times New Roman"/>
          <w:bCs/>
          <w:iCs/>
          <w:kern w:val="0"/>
          <w:sz w:val="22"/>
          <w:szCs w:val="20"/>
          <w:lang w:val="en-GB" w:eastAsia="ru-RU"/>
        </w:rPr>
        <w:t>fC</w:t>
      </w:r>
      <w:proofErr w:type="spellEnd"/>
      <w:r w:rsidR="00E96369" w:rsidRPr="0084649B">
        <w:rPr>
          <w:rFonts w:ascii="Times New Roman" w:hAnsi="Times New Roman"/>
          <w:bCs/>
          <w:iCs/>
          <w:kern w:val="0"/>
          <w:sz w:val="22"/>
          <w:szCs w:val="20"/>
          <w:lang w:val="en-GB" w:eastAsia="ru-RU"/>
        </w:rPr>
        <w:t xml:space="preserve"> and 3 </w:t>
      </w:r>
      <w:proofErr w:type="spellStart"/>
      <w:r w:rsidR="00E96369" w:rsidRPr="0084649B">
        <w:rPr>
          <w:rFonts w:ascii="Times New Roman" w:hAnsi="Times New Roman"/>
          <w:bCs/>
          <w:iCs/>
          <w:kern w:val="0"/>
          <w:sz w:val="22"/>
          <w:szCs w:val="20"/>
          <w:lang w:val="en-GB" w:eastAsia="ru-RU"/>
        </w:rPr>
        <w:t>pC</w:t>
      </w:r>
      <w:proofErr w:type="spellEnd"/>
      <w:r w:rsidR="00E96369" w:rsidRPr="0084649B">
        <w:rPr>
          <w:rFonts w:ascii="Times New Roman" w:hAnsi="Times New Roman"/>
          <w:bCs/>
          <w:iCs/>
          <w:kern w:val="0"/>
          <w:sz w:val="22"/>
          <w:szCs w:val="20"/>
          <w:lang w:val="en-GB" w:eastAsia="ru-RU"/>
        </w:rPr>
        <w:t>. The integral nonlinearities (INL) in both modes were 0.2%.</w:t>
      </w:r>
    </w:p>
    <w:p w14:paraId="32C89C7E" w14:textId="77777777" w:rsidR="00E96369" w:rsidRPr="00E96369" w:rsidRDefault="00E96369" w:rsidP="00E96369">
      <w:pPr>
        <w:pStyle w:val="a1"/>
        <w:ind w:firstLine="0"/>
        <w:rPr>
          <w:lang w:val="en-GB" w:eastAsia="zh-CN"/>
        </w:rPr>
      </w:pPr>
    </w:p>
    <w:p w14:paraId="55285601" w14:textId="77777777" w:rsidR="00E44478" w:rsidRPr="00DD38FB" w:rsidRDefault="00E96369" w:rsidP="00E44478">
      <w:pPr>
        <w:pStyle w:val="Subsection"/>
        <w:ind w:left="578" w:hanging="578"/>
        <w:rPr>
          <w:bCs/>
          <w:iCs/>
          <w:lang w:val="en-GB" w:eastAsia="zh-CN"/>
        </w:rPr>
      </w:pPr>
      <w:bookmarkStart w:id="46" w:name="_Toc503194983"/>
      <w:r w:rsidRPr="00DD38FB">
        <w:rPr>
          <w:rFonts w:hint="eastAsia"/>
          <w:bCs/>
          <w:iCs/>
          <w:lang w:val="en-GB" w:eastAsia="zh-CN"/>
        </w:rPr>
        <w:t>Trigger efficiency</w:t>
      </w:r>
      <w:bookmarkEnd w:id="46"/>
    </w:p>
    <w:p w14:paraId="0778421A" w14:textId="77777777" w:rsidR="00BA054E" w:rsidRDefault="00AF0ADF" w:rsidP="00BA054E">
      <w:pPr>
        <w:pStyle w:val="afb"/>
        <w:keepNext/>
        <w:ind w:leftChars="20" w:left="40" w:firstLineChars="0" w:firstLine="0"/>
      </w:pPr>
      <w:r w:rsidRPr="00E96369">
        <w:rPr>
          <w:rFonts w:ascii="Times New Roman" w:hAnsi="Times New Roman"/>
          <w:noProof/>
          <w:sz w:val="24"/>
        </w:rPr>
        <w:drawing>
          <wp:inline distT="0" distB="0" distL="0" distR="0" wp14:anchorId="68F2E2A8" wp14:editId="48EE2956">
            <wp:extent cx="3801110" cy="2470150"/>
            <wp:effectExtent l="0" t="0" r="0" b="0"/>
            <wp:docPr id="10" name="图片 4" descr="E:\Work_File\Papers\Prototype of ECAL\S-cur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E:\Work_File\Papers\Prototype of ECAL\S-curv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01110" cy="2470150"/>
                    </a:xfrm>
                    <a:prstGeom prst="rect">
                      <a:avLst/>
                    </a:prstGeom>
                    <a:noFill/>
                    <a:ln>
                      <a:noFill/>
                    </a:ln>
                  </pic:spPr>
                </pic:pic>
              </a:graphicData>
            </a:graphic>
          </wp:inline>
        </w:drawing>
      </w:r>
    </w:p>
    <w:p w14:paraId="2B8C9BD7" w14:textId="77777777" w:rsidR="00E96369" w:rsidRPr="00BA054E" w:rsidRDefault="00BA054E" w:rsidP="00BA054E">
      <w:pPr>
        <w:pStyle w:val="a7"/>
        <w:rPr>
          <w:sz w:val="24"/>
        </w:rPr>
      </w:pPr>
      <w:r>
        <w:t xml:space="preserve">Figure </w:t>
      </w:r>
      <w:fldSimple w:instr=" SEQ Figure \* ARABIC ">
        <w:r w:rsidR="00B37040">
          <w:rPr>
            <w:noProof/>
          </w:rPr>
          <w:t>10</w:t>
        </w:r>
      </w:fldSimple>
      <w:r>
        <w:t xml:space="preserve">. The S-curve of several channels when input is 2 </w:t>
      </w:r>
      <w:proofErr w:type="spellStart"/>
      <w:r>
        <w:t>fC</w:t>
      </w:r>
      <w:proofErr w:type="spellEnd"/>
    </w:p>
    <w:p w14:paraId="4C434A04" w14:textId="77777777" w:rsidR="00E96369" w:rsidRPr="0084649B" w:rsidRDefault="00E96369" w:rsidP="0084649B">
      <w:pPr>
        <w:pStyle w:val="afb"/>
        <w:ind w:firstLineChars="0" w:firstLine="0"/>
        <w:rPr>
          <w:rFonts w:ascii="Times New Roman" w:hAnsi="Times New Roman"/>
          <w:bCs/>
          <w:iCs/>
          <w:kern w:val="0"/>
          <w:sz w:val="22"/>
          <w:szCs w:val="20"/>
          <w:lang w:val="en-GB" w:eastAsia="ru-RU"/>
        </w:rPr>
      </w:pPr>
      <w:r w:rsidRPr="0084649B">
        <w:rPr>
          <w:rFonts w:ascii="Times New Roman" w:hAnsi="Times New Roman"/>
          <w:bCs/>
          <w:iCs/>
          <w:kern w:val="0"/>
          <w:sz w:val="22"/>
          <w:szCs w:val="20"/>
          <w:lang w:val="en-GB" w:eastAsia="ru-RU"/>
        </w:rPr>
        <w:t xml:space="preserve">Trigger efficiency was obtained via the “S-curve”, shown in </w:t>
      </w:r>
      <w:r w:rsidR="00DD38FB">
        <w:rPr>
          <w:rFonts w:ascii="Times New Roman" w:hAnsi="Times New Roman"/>
          <w:bCs/>
          <w:iCs/>
          <w:kern w:val="0"/>
          <w:sz w:val="22"/>
          <w:szCs w:val="20"/>
          <w:lang w:val="en-GB" w:eastAsia="ru-RU"/>
        </w:rPr>
        <w:t>Figure</w:t>
      </w:r>
      <w:r w:rsidRPr="0084649B">
        <w:rPr>
          <w:rFonts w:ascii="Times New Roman" w:hAnsi="Times New Roman"/>
          <w:bCs/>
          <w:iCs/>
          <w:kern w:val="0"/>
          <w:sz w:val="22"/>
          <w:szCs w:val="20"/>
          <w:lang w:val="en-GB" w:eastAsia="ru-RU"/>
        </w:rPr>
        <w:t xml:space="preserve"> 10. A fixed amount of charge was introduced from the test pulse input. By configuring the probe function</w:t>
      </w:r>
      <w:r w:rsidR="001B1FE4">
        <w:rPr>
          <w:rFonts w:ascii="Times New Roman" w:hAnsi="Times New Roman"/>
          <w:bCs/>
          <w:iCs/>
          <w:kern w:val="0"/>
          <w:sz w:val="22"/>
          <w:szCs w:val="20"/>
          <w:lang w:val="en-GB" w:eastAsia="ru-RU"/>
        </w:rPr>
        <w:t xml:space="preserve"> of SKIROC2</w:t>
      </w:r>
      <w:r w:rsidRPr="0084649B">
        <w:rPr>
          <w:rFonts w:ascii="Times New Roman" w:hAnsi="Times New Roman"/>
          <w:bCs/>
          <w:iCs/>
          <w:kern w:val="0"/>
          <w:sz w:val="22"/>
          <w:szCs w:val="20"/>
          <w:lang w:val="en-GB" w:eastAsia="ru-RU"/>
        </w:rPr>
        <w:t xml:space="preserve">, the digital probe outputted the trigger signal if the fast shaper pulse exceeded the threshold. The S-curve was obtained with varying the trigger threshold. The curve was fitted by a complementary error function, whose center value stood for the threshold on the charge, and the sigma stood for the noise power. We obtained the S-curve from 1 fC to 15 fC of several typical channels, which covered 1 and 2 MIP </w:t>
      </w:r>
      <w:r w:rsidRPr="00466AA9">
        <w:rPr>
          <w:rFonts w:ascii="Times New Roman" w:hAnsi="Times New Roman"/>
          <w:bCs/>
          <w:iCs/>
          <w:kern w:val="0"/>
          <w:sz w:val="22"/>
          <w:szCs w:val="20"/>
          <w:lang w:val="en-GB" w:eastAsia="ru-RU"/>
        </w:rPr>
        <w:t>equivalent charges. Since SKIROC2 has the function of “4-bit DAC adjustment” for every channel</w:t>
      </w:r>
      <w:r w:rsidR="00CE43A1" w:rsidRPr="00466AA9">
        <w:rPr>
          <w:rFonts w:ascii="Times New Roman" w:hAnsi="Times New Roman"/>
          <w:bCs/>
          <w:iCs/>
          <w:kern w:val="0"/>
          <w:sz w:val="22"/>
          <w:szCs w:val="20"/>
          <w:lang w:val="en-GB" w:eastAsia="ru-RU"/>
        </w:rPr>
        <w:t xml:space="preserve"> [</w:t>
      </w:r>
      <w:r w:rsidR="007A410B" w:rsidRPr="00466AA9">
        <w:rPr>
          <w:rFonts w:ascii="Times New Roman" w:hAnsi="Times New Roman"/>
          <w:bCs/>
          <w:iCs/>
          <w:kern w:val="0"/>
          <w:sz w:val="22"/>
          <w:szCs w:val="20"/>
          <w:lang w:val="en-GB" w:eastAsia="ru-RU"/>
        </w:rPr>
        <w:t>6</w:t>
      </w:r>
      <w:r w:rsidR="00CE43A1" w:rsidRPr="00466AA9">
        <w:rPr>
          <w:rFonts w:ascii="Times New Roman" w:hAnsi="Times New Roman"/>
          <w:bCs/>
          <w:iCs/>
          <w:kern w:val="0"/>
          <w:sz w:val="22"/>
          <w:szCs w:val="20"/>
          <w:lang w:val="en-GB" w:eastAsia="ru-RU"/>
        </w:rPr>
        <w:t>]</w:t>
      </w:r>
      <w:r w:rsidRPr="00466AA9">
        <w:rPr>
          <w:rFonts w:ascii="Times New Roman" w:hAnsi="Times New Roman"/>
          <w:bCs/>
          <w:iCs/>
          <w:kern w:val="0"/>
          <w:sz w:val="22"/>
          <w:szCs w:val="20"/>
          <w:lang w:val="en-GB" w:eastAsia="ru-RU"/>
        </w:rPr>
        <w:t xml:space="preserve">, </w:t>
      </w:r>
      <w:r w:rsidRPr="0084649B">
        <w:rPr>
          <w:rFonts w:ascii="Times New Roman" w:hAnsi="Times New Roman"/>
          <w:bCs/>
          <w:iCs/>
          <w:kern w:val="0"/>
          <w:sz w:val="22"/>
          <w:szCs w:val="20"/>
          <w:lang w:val="en-GB" w:eastAsia="ru-RU"/>
        </w:rPr>
        <w:t>the differences of thresholds between channels can be corrected.</w:t>
      </w:r>
    </w:p>
    <w:p w14:paraId="4C7B5D29" w14:textId="77777777" w:rsidR="00E96369" w:rsidRPr="0084649B" w:rsidRDefault="00E96369" w:rsidP="0084649B">
      <w:pPr>
        <w:pStyle w:val="afb"/>
        <w:ind w:firstLineChars="0" w:firstLine="0"/>
        <w:rPr>
          <w:rFonts w:ascii="Times New Roman" w:hAnsi="Times New Roman"/>
          <w:bCs/>
          <w:iCs/>
          <w:kern w:val="0"/>
          <w:sz w:val="22"/>
          <w:szCs w:val="20"/>
          <w:lang w:val="en-GB" w:eastAsia="ru-RU"/>
        </w:rPr>
      </w:pPr>
    </w:p>
    <w:p w14:paraId="33B1C257" w14:textId="77777777" w:rsidR="00E44478" w:rsidRPr="00DD38FB" w:rsidRDefault="00E96369" w:rsidP="00E44478">
      <w:pPr>
        <w:pStyle w:val="Subsection"/>
        <w:ind w:left="578" w:hanging="578"/>
        <w:rPr>
          <w:bCs/>
          <w:iCs/>
          <w:lang w:val="en-GB" w:eastAsia="zh-CN"/>
        </w:rPr>
      </w:pPr>
      <w:bookmarkStart w:id="47" w:name="_Toc503194984"/>
      <w:r w:rsidRPr="00DD38FB">
        <w:rPr>
          <w:rFonts w:hint="eastAsia"/>
          <w:bCs/>
          <w:iCs/>
          <w:lang w:val="en-GB" w:eastAsia="zh-CN"/>
        </w:rPr>
        <w:lastRenderedPageBreak/>
        <w:t>X-ray test</w:t>
      </w:r>
      <w:bookmarkEnd w:id="47"/>
    </w:p>
    <w:p w14:paraId="45795248" w14:textId="77777777" w:rsidR="00BA054E" w:rsidRDefault="00E96369" w:rsidP="00BA054E">
      <w:pPr>
        <w:pStyle w:val="afb"/>
        <w:keepNext/>
        <w:ind w:firstLineChars="0" w:firstLine="0"/>
      </w:pPr>
      <w:r>
        <w:rPr>
          <w:rFonts w:ascii="Times New Roman" w:hAnsi="Times New Roman" w:hint="eastAsia"/>
          <w:sz w:val="24"/>
        </w:rPr>
        <w:t xml:space="preserve"> </w:t>
      </w:r>
      <w:r w:rsidR="00AF0ADF" w:rsidRPr="003023A5">
        <w:rPr>
          <w:rFonts w:ascii="Times New Roman" w:hAnsi="Times New Roman"/>
          <w:noProof/>
          <w:sz w:val="24"/>
        </w:rPr>
        <w:drawing>
          <wp:inline distT="0" distB="0" distL="0" distR="0" wp14:anchorId="73B4AE11" wp14:editId="7586BC9B">
            <wp:extent cx="3602990" cy="23133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2990" cy="2313305"/>
                    </a:xfrm>
                    <a:prstGeom prst="rect">
                      <a:avLst/>
                    </a:prstGeom>
                    <a:noFill/>
                    <a:ln>
                      <a:noFill/>
                    </a:ln>
                  </pic:spPr>
                </pic:pic>
              </a:graphicData>
            </a:graphic>
          </wp:inline>
        </w:drawing>
      </w:r>
    </w:p>
    <w:p w14:paraId="5A56635B" w14:textId="77777777" w:rsidR="00E96369" w:rsidRPr="00282878" w:rsidRDefault="00BA054E" w:rsidP="00BA054E">
      <w:pPr>
        <w:pStyle w:val="a7"/>
        <w:rPr>
          <w:sz w:val="24"/>
        </w:rPr>
      </w:pPr>
      <w:r>
        <w:t xml:space="preserve">Figure </w:t>
      </w:r>
      <w:fldSimple w:instr=" SEQ Figure \* ARABIC ">
        <w:r w:rsidR="00B37040">
          <w:rPr>
            <w:noProof/>
          </w:rPr>
          <w:t>11</w:t>
        </w:r>
      </w:fldSimple>
      <w:r>
        <w:t xml:space="preserve">. The spectrum of X-ray of </w:t>
      </w:r>
      <w:r w:rsidRPr="00BA054E">
        <w:rPr>
          <w:vertAlign w:val="superscript"/>
        </w:rPr>
        <w:t>241</w:t>
      </w:r>
      <w:r>
        <w:t>Am</w:t>
      </w:r>
    </w:p>
    <w:p w14:paraId="3F2E73AC" w14:textId="77777777" w:rsidR="00E96369" w:rsidRPr="0084649B" w:rsidRDefault="00E96369" w:rsidP="00E96369">
      <w:pPr>
        <w:pStyle w:val="afb"/>
        <w:ind w:leftChars="20" w:left="40" w:firstLineChars="0" w:firstLine="0"/>
        <w:rPr>
          <w:rFonts w:ascii="Times New Roman" w:hAnsi="Times New Roman"/>
          <w:bCs/>
          <w:iCs/>
          <w:kern w:val="0"/>
          <w:sz w:val="22"/>
          <w:szCs w:val="20"/>
          <w:lang w:val="en-GB" w:eastAsia="ru-RU"/>
        </w:rPr>
      </w:pPr>
      <w:del w:id="48" w:author="Shubin Liu" w:date="2018-01-12T18:17:00Z">
        <w:r w:rsidRPr="0084649B" w:rsidDel="005432AE">
          <w:rPr>
            <w:rFonts w:ascii="Times New Roman" w:hAnsi="Times New Roman" w:hint="eastAsia"/>
            <w:bCs/>
            <w:iCs/>
            <w:kern w:val="0"/>
            <w:sz w:val="22"/>
            <w:szCs w:val="20"/>
            <w:lang w:val="en-GB"/>
          </w:rPr>
          <w:delText>Measurement</w:delText>
        </w:r>
      </w:del>
      <w:ins w:id="49" w:author="Shubin Liu" w:date="2018-01-12T18:17:00Z">
        <w:r w:rsidR="005432AE">
          <w:rPr>
            <w:rFonts w:ascii="Times New Roman" w:hAnsi="Times New Roman"/>
            <w:bCs/>
            <w:iCs/>
            <w:kern w:val="0"/>
            <w:sz w:val="22"/>
            <w:szCs w:val="20"/>
            <w:lang w:val="en-GB" w:eastAsia="ru-RU"/>
          </w:rPr>
          <w:t xml:space="preserve">Joint </w:t>
        </w:r>
        <w:proofErr w:type="spellStart"/>
        <w:r w:rsidR="005432AE">
          <w:rPr>
            <w:rFonts w:ascii="Times New Roman" w:hAnsi="Times New Roman"/>
            <w:bCs/>
            <w:iCs/>
            <w:kern w:val="0"/>
            <w:sz w:val="22"/>
            <w:szCs w:val="20"/>
            <w:lang w:val="en-GB" w:eastAsia="ru-RU"/>
          </w:rPr>
          <w:t>tesy</w:t>
        </w:r>
      </w:ins>
      <w:proofErr w:type="spellEnd"/>
      <w:r w:rsidRPr="0084649B">
        <w:rPr>
          <w:rFonts w:ascii="Times New Roman" w:hAnsi="Times New Roman"/>
          <w:bCs/>
          <w:iCs/>
          <w:kern w:val="0"/>
          <w:sz w:val="22"/>
          <w:szCs w:val="20"/>
          <w:lang w:val="en-GB" w:eastAsia="ru-RU"/>
        </w:rPr>
        <w:t xml:space="preserve"> with detector of S5980 was carried out with X-ray source of </w:t>
      </w:r>
      <w:r w:rsidRPr="009057FA">
        <w:rPr>
          <w:rFonts w:ascii="Times New Roman" w:hAnsi="Times New Roman"/>
          <w:bCs/>
          <w:iCs/>
          <w:kern w:val="0"/>
          <w:sz w:val="22"/>
          <w:szCs w:val="20"/>
          <w:vertAlign w:val="superscript"/>
          <w:lang w:val="en-GB" w:eastAsia="ru-RU"/>
        </w:rPr>
        <w:t>241</w:t>
      </w:r>
      <w:r w:rsidRPr="0084649B">
        <w:rPr>
          <w:rFonts w:ascii="Times New Roman" w:hAnsi="Times New Roman"/>
          <w:bCs/>
          <w:iCs/>
          <w:kern w:val="0"/>
          <w:sz w:val="22"/>
          <w:szCs w:val="20"/>
          <w:lang w:val="en-GB" w:eastAsia="ru-RU"/>
        </w:rPr>
        <w:t>Am. In the test, a bias voltage of 1</w:t>
      </w:r>
      <w:r w:rsidR="00E0023C">
        <w:rPr>
          <w:rFonts w:ascii="Times New Roman" w:hAnsi="Times New Roman"/>
          <w:bCs/>
          <w:iCs/>
          <w:kern w:val="0"/>
          <w:sz w:val="22"/>
          <w:szCs w:val="20"/>
          <w:lang w:val="en-GB" w:eastAsia="ru-RU"/>
        </w:rPr>
        <w:t>3</w:t>
      </w:r>
      <w:r w:rsidRPr="0084649B">
        <w:rPr>
          <w:rFonts w:ascii="Times New Roman" w:hAnsi="Times New Roman"/>
          <w:bCs/>
          <w:iCs/>
          <w:kern w:val="0"/>
          <w:sz w:val="22"/>
          <w:szCs w:val="20"/>
          <w:lang w:val="en-GB" w:eastAsia="ru-RU"/>
        </w:rPr>
        <w:t xml:space="preserve"> V was applied as the high voltage of the silicon PIN detectors. The output signals were directly sent into SKIROC2, which was set to work in highest gain mode. In </w:t>
      </w:r>
      <w:r w:rsidR="00DD38FB">
        <w:rPr>
          <w:rFonts w:ascii="Times New Roman" w:hAnsi="Times New Roman"/>
          <w:bCs/>
          <w:iCs/>
          <w:kern w:val="0"/>
          <w:sz w:val="22"/>
          <w:szCs w:val="20"/>
          <w:lang w:val="en-GB" w:eastAsia="ru-RU"/>
        </w:rPr>
        <w:t>Figure</w:t>
      </w:r>
      <w:r w:rsidRPr="0084649B">
        <w:rPr>
          <w:rFonts w:ascii="Times New Roman" w:hAnsi="Times New Roman"/>
          <w:bCs/>
          <w:iCs/>
          <w:kern w:val="0"/>
          <w:sz w:val="22"/>
          <w:szCs w:val="20"/>
          <w:lang w:val="en-GB" w:eastAsia="ru-RU"/>
        </w:rPr>
        <w:t xml:space="preserve"> 11, the spectrum of 59 </w:t>
      </w:r>
      <w:proofErr w:type="spellStart"/>
      <w:r w:rsidRPr="0084649B">
        <w:rPr>
          <w:rFonts w:ascii="Times New Roman" w:hAnsi="Times New Roman"/>
          <w:bCs/>
          <w:iCs/>
          <w:kern w:val="0"/>
          <w:sz w:val="22"/>
          <w:szCs w:val="20"/>
          <w:lang w:val="en-GB" w:eastAsia="ru-RU"/>
        </w:rPr>
        <w:t>keV</w:t>
      </w:r>
      <w:proofErr w:type="spellEnd"/>
      <w:r w:rsidRPr="0084649B">
        <w:rPr>
          <w:rFonts w:ascii="Times New Roman" w:hAnsi="Times New Roman"/>
          <w:bCs/>
          <w:iCs/>
          <w:kern w:val="0"/>
          <w:sz w:val="22"/>
          <w:szCs w:val="20"/>
          <w:lang w:val="en-GB" w:eastAsia="ru-RU"/>
        </w:rPr>
        <w:t xml:space="preserve"> x-ray was shown. According to the results of calibration, the equivalent input charge was 2.89 </w:t>
      </w:r>
      <w:proofErr w:type="spellStart"/>
      <w:r w:rsidRPr="0084649B">
        <w:rPr>
          <w:rFonts w:ascii="Times New Roman" w:hAnsi="Times New Roman"/>
          <w:bCs/>
          <w:iCs/>
          <w:kern w:val="0"/>
          <w:sz w:val="22"/>
          <w:szCs w:val="20"/>
          <w:lang w:val="en-GB" w:eastAsia="ru-RU"/>
        </w:rPr>
        <w:t>fC</w:t>
      </w:r>
      <w:proofErr w:type="spellEnd"/>
      <w:r w:rsidRPr="0084649B">
        <w:rPr>
          <w:rFonts w:ascii="Times New Roman" w:hAnsi="Times New Roman"/>
          <w:bCs/>
          <w:iCs/>
          <w:kern w:val="0"/>
          <w:sz w:val="22"/>
          <w:szCs w:val="20"/>
          <w:lang w:val="en-GB" w:eastAsia="ru-RU"/>
        </w:rPr>
        <w:t xml:space="preserve"> and resolution was 13.</w:t>
      </w:r>
      <w:r w:rsidR="00D978CB">
        <w:rPr>
          <w:rFonts w:ascii="Times New Roman" w:hAnsi="Times New Roman"/>
          <w:bCs/>
          <w:iCs/>
          <w:kern w:val="0"/>
          <w:sz w:val="22"/>
          <w:szCs w:val="20"/>
          <w:lang w:val="en-GB" w:eastAsia="ru-RU"/>
        </w:rPr>
        <w:t>3</w:t>
      </w:r>
      <w:r w:rsidRPr="0084649B">
        <w:rPr>
          <w:rFonts w:ascii="Times New Roman" w:hAnsi="Times New Roman"/>
          <w:bCs/>
          <w:iCs/>
          <w:kern w:val="0"/>
          <w:sz w:val="22"/>
          <w:szCs w:val="20"/>
          <w:lang w:val="en-GB" w:eastAsia="ru-RU"/>
        </w:rPr>
        <w:t xml:space="preserve">%. The charge of 2.89 </w:t>
      </w:r>
      <w:proofErr w:type="spellStart"/>
      <w:r w:rsidRPr="0084649B">
        <w:rPr>
          <w:rFonts w:ascii="Times New Roman" w:hAnsi="Times New Roman"/>
          <w:bCs/>
          <w:iCs/>
          <w:kern w:val="0"/>
          <w:sz w:val="22"/>
          <w:szCs w:val="20"/>
          <w:lang w:val="en-GB" w:eastAsia="ru-RU"/>
        </w:rPr>
        <w:t>fC</w:t>
      </w:r>
      <w:proofErr w:type="spellEnd"/>
      <w:r w:rsidRPr="0084649B">
        <w:rPr>
          <w:rFonts w:ascii="Times New Roman" w:hAnsi="Times New Roman"/>
          <w:bCs/>
          <w:iCs/>
          <w:kern w:val="0"/>
          <w:sz w:val="22"/>
          <w:szCs w:val="20"/>
          <w:lang w:val="en-GB" w:eastAsia="ru-RU"/>
        </w:rPr>
        <w:t xml:space="preserve"> indicated that the average number of electron-hole pairs was 18109, which meant the average ionization energy of silicon was 3.25 eV. It was lower than the theoretical value of 3.6 eV. Concerning the Fano factor, the fact is reasonable.</w:t>
      </w:r>
    </w:p>
    <w:p w14:paraId="7418709D" w14:textId="77777777" w:rsidR="00E96369" w:rsidRPr="00E96369" w:rsidRDefault="00E96369" w:rsidP="00E96369">
      <w:pPr>
        <w:pStyle w:val="a1"/>
        <w:ind w:firstLine="0"/>
        <w:rPr>
          <w:lang w:eastAsia="zh-CN"/>
        </w:rPr>
      </w:pPr>
    </w:p>
    <w:p w14:paraId="68A51CC9" w14:textId="77777777" w:rsidR="004C097D" w:rsidRPr="00DD38FB" w:rsidRDefault="00E96369" w:rsidP="00E44478">
      <w:pPr>
        <w:pStyle w:val="Subsection"/>
        <w:ind w:left="578" w:hanging="578"/>
        <w:rPr>
          <w:bCs/>
          <w:iCs/>
          <w:lang w:val="en-GB" w:eastAsia="zh-CN"/>
        </w:rPr>
      </w:pPr>
      <w:bookmarkStart w:id="50" w:name="_Toc503194985"/>
      <w:r w:rsidRPr="00DD38FB">
        <w:rPr>
          <w:rFonts w:hint="eastAsia"/>
          <w:bCs/>
          <w:iCs/>
          <w:lang w:val="en-GB" w:eastAsia="zh-CN"/>
        </w:rPr>
        <w:t>C</w:t>
      </w:r>
      <w:r w:rsidRPr="00DD38FB">
        <w:rPr>
          <w:bCs/>
          <w:iCs/>
          <w:lang w:val="en-GB" w:eastAsia="zh-CN"/>
        </w:rPr>
        <w:t>osmic test</w:t>
      </w:r>
      <w:bookmarkEnd w:id="50"/>
    </w:p>
    <w:p w14:paraId="214E3EA3" w14:textId="77777777" w:rsidR="00BA054E" w:rsidRDefault="00AF0ADF" w:rsidP="00BA054E">
      <w:pPr>
        <w:pStyle w:val="afb"/>
        <w:keepNext/>
        <w:ind w:firstLineChars="0" w:firstLine="0"/>
      </w:pPr>
      <w:r w:rsidRPr="006D447F">
        <w:rPr>
          <w:noProof/>
        </w:rPr>
        <w:drawing>
          <wp:inline distT="0" distB="0" distL="0" distR="0" wp14:anchorId="4CFE7F05" wp14:editId="5A5BAE45">
            <wp:extent cx="3098165" cy="2934335"/>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98165" cy="2934335"/>
                    </a:xfrm>
                    <a:prstGeom prst="rect">
                      <a:avLst/>
                    </a:prstGeom>
                    <a:noFill/>
                    <a:ln>
                      <a:noFill/>
                    </a:ln>
                  </pic:spPr>
                </pic:pic>
              </a:graphicData>
            </a:graphic>
          </wp:inline>
        </w:drawing>
      </w:r>
    </w:p>
    <w:p w14:paraId="51C5B11B" w14:textId="77777777" w:rsidR="00E96369" w:rsidRPr="00BA054E" w:rsidRDefault="00BA054E" w:rsidP="00BA054E">
      <w:pPr>
        <w:pStyle w:val="a7"/>
        <w:rPr>
          <w:sz w:val="24"/>
        </w:rPr>
      </w:pPr>
      <w:r>
        <w:t xml:space="preserve">Figure </w:t>
      </w:r>
      <w:fldSimple w:instr=" SEQ Figure \* ARABIC ">
        <w:r w:rsidR="00B37040">
          <w:rPr>
            <w:noProof/>
          </w:rPr>
          <w:t>12</w:t>
        </w:r>
      </w:fldSimple>
      <w:r>
        <w:t>. The spectrum of cosmic ray</w:t>
      </w:r>
    </w:p>
    <w:p w14:paraId="28283400" w14:textId="77777777" w:rsidR="00E96369" w:rsidRPr="0084649B" w:rsidRDefault="00E96369" w:rsidP="00E96369">
      <w:pPr>
        <w:pStyle w:val="afb"/>
        <w:ind w:firstLineChars="0" w:firstLine="0"/>
        <w:rPr>
          <w:rFonts w:ascii="Times New Roman" w:hAnsi="Times New Roman"/>
          <w:bCs/>
          <w:iCs/>
          <w:kern w:val="0"/>
          <w:sz w:val="22"/>
          <w:szCs w:val="20"/>
          <w:lang w:val="en-GB" w:eastAsia="ru-RU"/>
        </w:rPr>
      </w:pPr>
      <w:r w:rsidRPr="0084649B">
        <w:rPr>
          <w:rFonts w:ascii="Times New Roman" w:hAnsi="Times New Roman"/>
          <w:bCs/>
          <w:iCs/>
          <w:kern w:val="0"/>
          <w:sz w:val="22"/>
          <w:szCs w:val="20"/>
          <w:lang w:val="en-GB" w:eastAsia="ru-RU"/>
        </w:rPr>
        <w:t>A simple</w:t>
      </w:r>
      <w:r w:rsidRPr="0084649B">
        <w:rPr>
          <w:rFonts w:ascii="Times New Roman" w:hAnsi="Times New Roman" w:hint="eastAsia"/>
          <w:bCs/>
          <w:iCs/>
          <w:kern w:val="0"/>
          <w:sz w:val="22"/>
          <w:szCs w:val="20"/>
          <w:lang w:val="en-GB" w:eastAsia="ru-RU"/>
        </w:rPr>
        <w:t xml:space="preserve"> </w:t>
      </w:r>
      <w:r w:rsidRPr="0084649B">
        <w:rPr>
          <w:rFonts w:ascii="Times New Roman" w:hAnsi="Times New Roman"/>
          <w:bCs/>
          <w:iCs/>
          <w:kern w:val="0"/>
          <w:sz w:val="22"/>
          <w:szCs w:val="20"/>
          <w:lang w:val="en-GB" w:eastAsia="ru-RU"/>
        </w:rPr>
        <w:t xml:space="preserve">cosmic test of the system with one layer silicon PIN array was carried out. 64 silicon </w:t>
      </w:r>
      <w:r w:rsidRPr="0084649B">
        <w:rPr>
          <w:rFonts w:ascii="Times New Roman" w:hAnsi="Times New Roman"/>
          <w:bCs/>
          <w:iCs/>
          <w:kern w:val="0"/>
          <w:sz w:val="22"/>
          <w:szCs w:val="20"/>
          <w:lang w:val="en-GB" w:eastAsia="ru-RU"/>
        </w:rPr>
        <w:lastRenderedPageBreak/>
        <w:t xml:space="preserve">PIN detectors of S5980 were installed to get </w:t>
      </w:r>
      <w:r w:rsidR="00E100BC">
        <w:rPr>
          <w:rFonts w:ascii="Times New Roman" w:hAnsi="Times New Roman"/>
          <w:bCs/>
          <w:iCs/>
          <w:kern w:val="0"/>
          <w:sz w:val="22"/>
          <w:szCs w:val="20"/>
          <w:lang w:val="en-GB" w:eastAsia="ru-RU"/>
        </w:rPr>
        <w:t xml:space="preserve">cosmic </w:t>
      </w:r>
      <w:r w:rsidRPr="0084649B">
        <w:rPr>
          <w:rFonts w:ascii="Times New Roman" w:hAnsi="Times New Roman"/>
          <w:bCs/>
          <w:iCs/>
          <w:kern w:val="0"/>
          <w:sz w:val="22"/>
          <w:szCs w:val="20"/>
          <w:lang w:val="en-GB" w:eastAsia="ru-RU"/>
        </w:rPr>
        <w:t xml:space="preserve">muons. </w:t>
      </w:r>
      <w:r w:rsidR="00DD38FB">
        <w:rPr>
          <w:rFonts w:ascii="Times New Roman" w:hAnsi="Times New Roman"/>
          <w:bCs/>
          <w:iCs/>
          <w:kern w:val="0"/>
          <w:sz w:val="22"/>
          <w:szCs w:val="20"/>
          <w:lang w:val="en-GB" w:eastAsia="ru-RU"/>
        </w:rPr>
        <w:t>Figure</w:t>
      </w:r>
      <w:r w:rsidRPr="0084649B">
        <w:rPr>
          <w:rFonts w:ascii="Times New Roman" w:hAnsi="Times New Roman"/>
          <w:bCs/>
          <w:iCs/>
          <w:kern w:val="0"/>
          <w:sz w:val="22"/>
          <w:szCs w:val="20"/>
          <w:lang w:val="en-GB" w:eastAsia="ru-RU"/>
        </w:rPr>
        <w:t xml:space="preserve"> 12 show</w:t>
      </w:r>
      <w:r w:rsidR="00B3711E">
        <w:rPr>
          <w:rFonts w:ascii="Times New Roman" w:hAnsi="Times New Roman"/>
          <w:bCs/>
          <w:iCs/>
          <w:kern w:val="0"/>
          <w:sz w:val="22"/>
          <w:szCs w:val="20"/>
          <w:lang w:val="en-GB" w:eastAsia="ru-RU"/>
        </w:rPr>
        <w:t>ed</w:t>
      </w:r>
      <w:r w:rsidRPr="0084649B">
        <w:rPr>
          <w:rFonts w:ascii="Times New Roman" w:hAnsi="Times New Roman"/>
          <w:bCs/>
          <w:iCs/>
          <w:kern w:val="0"/>
          <w:sz w:val="22"/>
          <w:szCs w:val="20"/>
          <w:lang w:val="en-GB" w:eastAsia="ru-RU"/>
        </w:rPr>
        <w:t xml:space="preserve"> the first result obtained with the system. Since there was no coincidence to filter the cosmic ray, the input angle had a distribution. As a result, the spectrum had non-Gaussian tails instead of a Gaussian distribution. </w:t>
      </w:r>
      <w:r w:rsidR="00B3711E">
        <w:rPr>
          <w:rFonts w:ascii="Times New Roman" w:hAnsi="Times New Roman"/>
          <w:bCs/>
          <w:iCs/>
          <w:kern w:val="0"/>
          <w:sz w:val="22"/>
          <w:szCs w:val="20"/>
          <w:lang w:val="en-GB" w:eastAsia="ru-RU"/>
        </w:rPr>
        <w:t xml:space="preserve">The </w:t>
      </w:r>
      <w:r w:rsidR="009A3D2A">
        <w:rPr>
          <w:rFonts w:ascii="Times New Roman" w:hAnsi="Times New Roman"/>
          <w:bCs/>
          <w:iCs/>
          <w:kern w:val="0"/>
          <w:sz w:val="22"/>
          <w:szCs w:val="20"/>
          <w:lang w:val="en-GB" w:eastAsia="ru-RU"/>
        </w:rPr>
        <w:t>result</w:t>
      </w:r>
      <w:r w:rsidR="00B3711E">
        <w:rPr>
          <w:rFonts w:ascii="Times New Roman" w:hAnsi="Times New Roman"/>
          <w:bCs/>
          <w:iCs/>
          <w:kern w:val="0"/>
          <w:sz w:val="22"/>
          <w:szCs w:val="20"/>
          <w:lang w:val="en-GB" w:eastAsia="ru-RU"/>
        </w:rPr>
        <w:t xml:space="preserve"> of the Landau fit showed the mean of cosmic muon equivalent input charge was 7.13 </w:t>
      </w:r>
      <w:proofErr w:type="spellStart"/>
      <w:r w:rsidR="00B3711E">
        <w:rPr>
          <w:rFonts w:ascii="Times New Roman" w:hAnsi="Times New Roman"/>
          <w:bCs/>
          <w:iCs/>
          <w:kern w:val="0"/>
          <w:sz w:val="22"/>
          <w:szCs w:val="20"/>
          <w:lang w:val="en-GB" w:eastAsia="ru-RU"/>
        </w:rPr>
        <w:t>fC</w:t>
      </w:r>
      <w:proofErr w:type="spellEnd"/>
      <w:r w:rsidR="00B3711E">
        <w:rPr>
          <w:rFonts w:ascii="Times New Roman" w:hAnsi="Times New Roman"/>
          <w:bCs/>
          <w:iCs/>
          <w:kern w:val="0"/>
          <w:sz w:val="22"/>
          <w:szCs w:val="20"/>
          <w:lang w:val="en-GB" w:eastAsia="ru-RU"/>
        </w:rPr>
        <w:t>.</w:t>
      </w:r>
    </w:p>
    <w:p w14:paraId="295F99A6" w14:textId="77777777" w:rsidR="00E96369" w:rsidRPr="0084649B" w:rsidRDefault="00E96369" w:rsidP="00E96369">
      <w:pPr>
        <w:pStyle w:val="a1"/>
        <w:ind w:firstLine="0"/>
        <w:rPr>
          <w:bCs/>
          <w:iCs/>
          <w:lang w:val="en-GB"/>
        </w:rPr>
      </w:pPr>
    </w:p>
    <w:p w14:paraId="5396513E" w14:textId="77777777" w:rsidR="00F31E63" w:rsidRDefault="00E96369" w:rsidP="00A63393">
      <w:pPr>
        <w:pStyle w:val="section"/>
        <w:rPr>
          <w:lang w:eastAsia="zh-CN"/>
        </w:rPr>
      </w:pPr>
      <w:bookmarkStart w:id="51" w:name="_Toc503194986"/>
      <w:r>
        <w:rPr>
          <w:rFonts w:hint="eastAsia"/>
          <w:lang w:eastAsia="zh-CN"/>
        </w:rPr>
        <w:t>C</w:t>
      </w:r>
      <w:r>
        <w:rPr>
          <w:lang w:eastAsia="zh-CN"/>
        </w:rPr>
        <w:t>onclusion</w:t>
      </w:r>
      <w:bookmarkEnd w:id="51"/>
    </w:p>
    <w:p w14:paraId="48B78C7E" w14:textId="77777777" w:rsidR="00E96369" w:rsidRPr="0084649B" w:rsidRDefault="00E96369" w:rsidP="0084649B">
      <w:pPr>
        <w:pStyle w:val="afb"/>
        <w:ind w:firstLineChars="0" w:firstLine="0"/>
        <w:rPr>
          <w:rFonts w:ascii="Times New Roman" w:hAnsi="Times New Roman"/>
          <w:bCs/>
          <w:iCs/>
          <w:kern w:val="0"/>
          <w:sz w:val="22"/>
          <w:szCs w:val="20"/>
          <w:lang w:val="en-GB" w:eastAsia="ru-RU"/>
        </w:rPr>
      </w:pPr>
      <w:r w:rsidRPr="0084649B">
        <w:rPr>
          <w:rFonts w:ascii="Times New Roman" w:hAnsi="Times New Roman"/>
          <w:bCs/>
          <w:iCs/>
          <w:kern w:val="0"/>
          <w:sz w:val="22"/>
          <w:szCs w:val="20"/>
          <w:lang w:val="en-GB" w:eastAsia="ru-RU"/>
        </w:rPr>
        <w:t>In this paper, a prototype readout system for silicon PIN detectors based on SKIROC2 has been presented. The system, which is aimed to be the pre-design of the prototype of Si</w:t>
      </w:r>
      <w:r w:rsidR="001758C3">
        <w:rPr>
          <w:rFonts w:ascii="Times New Roman" w:hAnsi="Times New Roman"/>
          <w:bCs/>
          <w:iCs/>
          <w:kern w:val="0"/>
          <w:sz w:val="22"/>
          <w:szCs w:val="20"/>
          <w:lang w:val="en-GB" w:eastAsia="ru-RU"/>
        </w:rPr>
        <w:t>-</w:t>
      </w:r>
      <w:r w:rsidRPr="0084649B">
        <w:rPr>
          <w:rFonts w:ascii="Times New Roman" w:hAnsi="Times New Roman"/>
          <w:bCs/>
          <w:iCs/>
          <w:kern w:val="0"/>
          <w:sz w:val="22"/>
          <w:szCs w:val="20"/>
          <w:lang w:val="en-GB" w:eastAsia="ru-RU"/>
        </w:rPr>
        <w:t xml:space="preserve">W ECAL for CEPC, consists of FEB module, DIF module and DCC module. The system is scalable because of the modular structure. In addition, the feature of SKIROC2 allows the FEB to carry more detectors and ASICs without changing the interface to DIF. The main performance of the system are discussed in detail. The test results of X-ray and cosmic are shown in this paper. </w:t>
      </w:r>
    </w:p>
    <w:p w14:paraId="449596DD" w14:textId="77777777" w:rsidR="00E96369" w:rsidRPr="0084649B" w:rsidRDefault="00E96369" w:rsidP="0084649B">
      <w:pPr>
        <w:pStyle w:val="afb"/>
        <w:ind w:firstLineChars="0" w:firstLine="0"/>
        <w:rPr>
          <w:rFonts w:ascii="Times New Roman" w:hAnsi="Times New Roman"/>
          <w:bCs/>
          <w:iCs/>
          <w:kern w:val="0"/>
          <w:sz w:val="22"/>
          <w:szCs w:val="20"/>
          <w:lang w:val="en-GB" w:eastAsia="ru-RU"/>
        </w:rPr>
      </w:pPr>
    </w:p>
    <w:p w14:paraId="39C97500" w14:textId="77777777" w:rsidR="00E96369" w:rsidRPr="00E96369" w:rsidRDefault="00E96369" w:rsidP="00E96369">
      <w:pPr>
        <w:pStyle w:val="a1"/>
        <w:ind w:firstLine="0"/>
        <w:rPr>
          <w:lang w:val="ru-RU" w:eastAsia="zh-CN"/>
        </w:rPr>
      </w:pPr>
    </w:p>
    <w:p w14:paraId="009A5D3E" w14:textId="77777777" w:rsidR="006E0D72" w:rsidRPr="00C03E29" w:rsidRDefault="00A62C34" w:rsidP="006E0D72">
      <w:pPr>
        <w:pStyle w:val="sectionNo"/>
      </w:pPr>
      <w:r>
        <w:t>Acknowledg</w:t>
      </w:r>
      <w:r w:rsidR="006E0D72">
        <w:t>ments</w:t>
      </w:r>
    </w:p>
    <w:p w14:paraId="3CF7B7A4" w14:textId="77777777" w:rsidR="006E0D72" w:rsidRPr="00D66237" w:rsidRDefault="00556731" w:rsidP="00D66237">
      <w:pPr>
        <w:pStyle w:val="BodyTextfirstline"/>
        <w:rPr>
          <w:bCs w:val="0"/>
          <w:iCs w:val="0"/>
          <w:kern w:val="2"/>
          <w:szCs w:val="22"/>
          <w:lang w:val="en-US" w:eastAsia="zh-CN"/>
        </w:rPr>
      </w:pPr>
      <w:r w:rsidRPr="00D66237">
        <w:rPr>
          <w:bCs w:val="0"/>
          <w:iCs w:val="0"/>
          <w:kern w:val="2"/>
          <w:szCs w:val="22"/>
          <w:lang w:val="en-US" w:eastAsia="zh-CN"/>
        </w:rPr>
        <w:t xml:space="preserve">The authors would like to thank </w:t>
      </w:r>
      <w:proofErr w:type="spellStart"/>
      <w:r w:rsidRPr="00D66237">
        <w:rPr>
          <w:bCs w:val="0"/>
          <w:iCs w:val="0"/>
          <w:kern w:val="2"/>
          <w:szCs w:val="22"/>
          <w:lang w:val="en-US" w:eastAsia="zh-CN"/>
        </w:rPr>
        <w:t>Stephane</w:t>
      </w:r>
      <w:proofErr w:type="spellEnd"/>
      <w:r w:rsidR="00474EED" w:rsidRPr="00D66237">
        <w:rPr>
          <w:bCs w:val="0"/>
          <w:iCs w:val="0"/>
          <w:kern w:val="2"/>
          <w:szCs w:val="22"/>
          <w:lang w:val="en-US" w:eastAsia="zh-CN"/>
        </w:rPr>
        <w:t xml:space="preserve"> </w:t>
      </w:r>
      <w:proofErr w:type="spellStart"/>
      <w:r w:rsidR="00474EED" w:rsidRPr="00D66237">
        <w:rPr>
          <w:bCs w:val="0"/>
          <w:iCs w:val="0"/>
          <w:kern w:val="2"/>
          <w:szCs w:val="22"/>
          <w:lang w:val="en-US" w:eastAsia="zh-CN"/>
        </w:rPr>
        <w:t>Callier</w:t>
      </w:r>
      <w:proofErr w:type="spellEnd"/>
      <w:r w:rsidR="00474EED" w:rsidRPr="00D66237">
        <w:rPr>
          <w:bCs w:val="0"/>
          <w:iCs w:val="0"/>
          <w:kern w:val="2"/>
          <w:szCs w:val="22"/>
          <w:lang w:val="en-US" w:eastAsia="zh-CN"/>
        </w:rPr>
        <w:t xml:space="preserve"> of </w:t>
      </w:r>
      <w:proofErr w:type="spellStart"/>
      <w:r w:rsidR="00474EED" w:rsidRPr="00D66237">
        <w:rPr>
          <w:bCs w:val="0"/>
          <w:iCs w:val="0"/>
          <w:kern w:val="2"/>
          <w:szCs w:val="22"/>
          <w:lang w:val="en-US" w:eastAsia="zh-CN"/>
        </w:rPr>
        <w:t>Calice</w:t>
      </w:r>
      <w:proofErr w:type="spellEnd"/>
      <w:r w:rsidR="00474EED" w:rsidRPr="00D66237">
        <w:rPr>
          <w:bCs w:val="0"/>
          <w:iCs w:val="0"/>
          <w:kern w:val="2"/>
          <w:szCs w:val="22"/>
          <w:lang w:val="en-US" w:eastAsia="zh-CN"/>
        </w:rPr>
        <w:t xml:space="preserve"> collaboration for his help in our system design. We also appreciate the discussion during the design with Yunlong Zhang of University of Science and Technology of China.</w:t>
      </w:r>
    </w:p>
    <w:p w14:paraId="064CD730" w14:textId="77777777" w:rsidR="00474EED" w:rsidRPr="00D66237" w:rsidRDefault="00474EED" w:rsidP="00B26940">
      <w:pPr>
        <w:pStyle w:val="afa"/>
        <w:ind w:left="0" w:firstLineChars="200" w:firstLine="440"/>
        <w:jc w:val="both"/>
        <w:rPr>
          <w:rFonts w:eastAsia="Times New Roman"/>
          <w:color w:val="00000A"/>
          <w:kern w:val="2"/>
          <w:sz w:val="22"/>
          <w:szCs w:val="22"/>
          <w:lang w:val="en-US" w:eastAsia="zh-CN"/>
        </w:rPr>
      </w:pPr>
      <w:r w:rsidRPr="00D66237">
        <w:rPr>
          <w:rFonts w:eastAsia="Times New Roman"/>
          <w:color w:val="00000A"/>
          <w:kern w:val="2"/>
          <w:sz w:val="22"/>
          <w:szCs w:val="22"/>
          <w:lang w:val="en-US" w:eastAsia="zh-CN"/>
        </w:rPr>
        <w:t>This work was supported by National Natural Science Foundation of China, under Grant No. 11635007.</w:t>
      </w:r>
    </w:p>
    <w:p w14:paraId="4CE80BC0" w14:textId="77777777" w:rsidR="00A118E6" w:rsidRDefault="005A7123" w:rsidP="00195E95">
      <w:pPr>
        <w:pStyle w:val="sectionNo"/>
        <w:outlineLvl w:val="0"/>
      </w:pPr>
      <w:r w:rsidRPr="000A2F42">
        <w:t>References</w:t>
      </w:r>
    </w:p>
    <w:p w14:paraId="7D17B13E" w14:textId="77777777" w:rsidR="00D616E0" w:rsidRPr="00253A64" w:rsidRDefault="00E6035E" w:rsidP="00E6035E">
      <w:pPr>
        <w:pStyle w:val="referencetext"/>
        <w:rPr>
          <w:lang w:val="en-US"/>
        </w:rPr>
      </w:pPr>
      <w:bookmarkStart w:id="52" w:name="_Ref133829390"/>
      <w:bookmarkStart w:id="53" w:name="_Ref129508294"/>
      <w:bookmarkStart w:id="54" w:name="_Ref130636729"/>
      <w:bookmarkStart w:id="55" w:name="_Ref131325806"/>
      <w:r w:rsidRPr="00253A64">
        <w:rPr>
          <w:lang w:val="en-US"/>
        </w:rPr>
        <w:t>CEPC-SPPC Study Group, CEPC-SPPC preliminary conceptual design report: Physics and detector, Tech. Rep. IHEP-CEPC-DR-2015-01, IHEP-TH-2015-01, IHEP-EP-2015-01, 2015.</w:t>
      </w:r>
    </w:p>
    <w:p w14:paraId="10F79854" w14:textId="77777777" w:rsidR="00E6035E" w:rsidRPr="00253A64" w:rsidRDefault="00E6035E" w:rsidP="00E6035E">
      <w:pPr>
        <w:pStyle w:val="referencetext"/>
        <w:rPr>
          <w:lang w:val="en-US"/>
        </w:rPr>
      </w:pPr>
      <w:bookmarkStart w:id="56" w:name="_Ref133829419"/>
      <w:bookmarkEnd w:id="52"/>
      <w:r w:rsidRPr="00253A64">
        <w:rPr>
          <w:lang w:val="en-US"/>
        </w:rPr>
        <w:t xml:space="preserve">M.A. Thomson, Particle Flow </w:t>
      </w:r>
      <w:proofErr w:type="spellStart"/>
      <w:r w:rsidRPr="00253A64">
        <w:rPr>
          <w:lang w:val="en-US"/>
        </w:rPr>
        <w:t>Calorimetry</w:t>
      </w:r>
      <w:proofErr w:type="spellEnd"/>
      <w:r w:rsidRPr="00253A64">
        <w:rPr>
          <w:lang w:val="en-US"/>
        </w:rPr>
        <w:t xml:space="preserve"> and the </w:t>
      </w:r>
      <w:proofErr w:type="spellStart"/>
      <w:r w:rsidRPr="00253A64">
        <w:rPr>
          <w:lang w:val="en-US"/>
        </w:rPr>
        <w:t>PandoraPFA</w:t>
      </w:r>
      <w:proofErr w:type="spellEnd"/>
      <w:r w:rsidRPr="00253A64">
        <w:rPr>
          <w:lang w:val="en-US"/>
        </w:rPr>
        <w:t xml:space="preserve"> Algorithm, </w:t>
      </w:r>
      <w:proofErr w:type="spellStart"/>
      <w:r w:rsidRPr="00253A64">
        <w:rPr>
          <w:lang w:val="en-US"/>
        </w:rPr>
        <w:t>Nucl</w:t>
      </w:r>
      <w:proofErr w:type="spellEnd"/>
      <w:r w:rsidRPr="00253A64">
        <w:rPr>
          <w:lang w:val="en-US"/>
        </w:rPr>
        <w:t xml:space="preserve">. </w:t>
      </w:r>
      <w:proofErr w:type="spellStart"/>
      <w:r w:rsidRPr="00253A64">
        <w:rPr>
          <w:lang w:val="en-US"/>
        </w:rPr>
        <w:t>Instrum</w:t>
      </w:r>
      <w:proofErr w:type="spellEnd"/>
      <w:r w:rsidRPr="00253A64">
        <w:rPr>
          <w:lang w:val="en-US"/>
        </w:rPr>
        <w:t>. Meth. A 611 (2009) 25 [arXiv:0907.3577].</w:t>
      </w:r>
    </w:p>
    <w:p w14:paraId="059B8B49" w14:textId="77777777" w:rsidR="00427D8E" w:rsidRDefault="00E6035E" w:rsidP="00C03E29">
      <w:pPr>
        <w:pStyle w:val="referencetext"/>
        <w:rPr>
          <w:lang w:val="en-US"/>
        </w:rPr>
      </w:pPr>
      <w:r w:rsidRPr="00253A64">
        <w:rPr>
          <w:lang w:val="en-US"/>
        </w:rPr>
        <w:t>CALICE collaboration, Response of the CALICE Si-W ECAL Physics Prototype to electrons, J. Phys. Conf. Ser. 160(2009) 012065 [</w:t>
      </w:r>
      <w:proofErr w:type="spellStart"/>
      <w:r w:rsidRPr="00253A64">
        <w:rPr>
          <w:lang w:val="en-US"/>
        </w:rPr>
        <w:t>arXiv</w:t>
      </w:r>
      <w:proofErr w:type="spellEnd"/>
      <w:r w:rsidRPr="00253A64">
        <w:rPr>
          <w:lang w:val="en-US"/>
        </w:rPr>
        <w:t>: 0811.2354]</w:t>
      </w:r>
      <w:r w:rsidR="00832CAD" w:rsidRPr="00253A64">
        <w:rPr>
          <w:lang w:val="en-US"/>
        </w:rPr>
        <w:t>.</w:t>
      </w:r>
      <w:bookmarkEnd w:id="56"/>
    </w:p>
    <w:p w14:paraId="3B3B2EE9" w14:textId="77777777" w:rsidR="00ED28C5" w:rsidRDefault="00ED28C5" w:rsidP="00C03E29">
      <w:pPr>
        <w:pStyle w:val="referencetext"/>
        <w:rPr>
          <w:lang w:val="en-US"/>
        </w:rPr>
      </w:pPr>
      <w:r w:rsidRPr="00ED28C5">
        <w:rPr>
          <w:lang w:val="en-US"/>
        </w:rPr>
        <w:t xml:space="preserve">CALICE collaboration, J. </w:t>
      </w:r>
      <w:proofErr w:type="spellStart"/>
      <w:r w:rsidRPr="00ED28C5">
        <w:rPr>
          <w:lang w:val="en-US"/>
        </w:rPr>
        <w:t>Repond</w:t>
      </w:r>
      <w:proofErr w:type="spellEnd"/>
      <w:r w:rsidRPr="00ED28C5">
        <w:rPr>
          <w:lang w:val="en-US"/>
        </w:rPr>
        <w:t xml:space="preserve"> et al., Design and Electronics Commissioning of the Physics Prototype of a Si-W Electromagnetic Calorimeter for the International Linear Collider, 2008 JINST 3 P08001 [arXiv:0805.4833].</w:t>
      </w:r>
    </w:p>
    <w:p w14:paraId="68836DBE" w14:textId="77777777" w:rsidR="009A3D2A" w:rsidRPr="00253A64" w:rsidRDefault="009A3D2A" w:rsidP="00C03E29">
      <w:pPr>
        <w:pStyle w:val="referencetext"/>
        <w:rPr>
          <w:lang w:val="en-US"/>
        </w:rPr>
      </w:pPr>
      <w:r w:rsidRPr="009A3D2A">
        <w:rPr>
          <w:lang w:val="en-US"/>
        </w:rPr>
        <w:t>T. Behnke et al. (ed.), Reference Design Report “Volume 4: Detectors” (2007), available at http://lcdev.kek.jp/RDR.</w:t>
      </w:r>
    </w:p>
    <w:p w14:paraId="15160EB5" w14:textId="77777777" w:rsidR="00A9053C" w:rsidRPr="00253A64" w:rsidRDefault="00E6035E" w:rsidP="00C03E29">
      <w:pPr>
        <w:pStyle w:val="referencetext"/>
        <w:rPr>
          <w:lang w:val="en-US"/>
        </w:rPr>
      </w:pPr>
      <w:r w:rsidRPr="00253A64">
        <w:rPr>
          <w:lang w:val="en-US"/>
        </w:rPr>
        <w:t xml:space="preserve">S. </w:t>
      </w:r>
      <w:proofErr w:type="spellStart"/>
      <w:r w:rsidRPr="00253A64">
        <w:rPr>
          <w:lang w:val="en-US"/>
        </w:rPr>
        <w:t>Callier</w:t>
      </w:r>
      <w:proofErr w:type="spellEnd"/>
      <w:r w:rsidRPr="00253A64">
        <w:rPr>
          <w:lang w:val="en-US"/>
        </w:rPr>
        <w:t xml:space="preserve">, F. </w:t>
      </w:r>
      <w:proofErr w:type="spellStart"/>
      <w:r w:rsidRPr="00253A64">
        <w:rPr>
          <w:lang w:val="en-US"/>
        </w:rPr>
        <w:t>Dulucq</w:t>
      </w:r>
      <w:proofErr w:type="spellEnd"/>
      <w:r w:rsidRPr="00253A64">
        <w:rPr>
          <w:lang w:val="en-US"/>
        </w:rPr>
        <w:t xml:space="preserve">, C. de La </w:t>
      </w:r>
      <w:proofErr w:type="spellStart"/>
      <w:r w:rsidRPr="00253A64">
        <w:rPr>
          <w:lang w:val="en-US"/>
        </w:rPr>
        <w:t>Taille</w:t>
      </w:r>
      <w:proofErr w:type="spellEnd"/>
      <w:r w:rsidRPr="00253A64">
        <w:rPr>
          <w:lang w:val="en-US"/>
        </w:rPr>
        <w:t>, G. Martin-</w:t>
      </w:r>
      <w:proofErr w:type="spellStart"/>
      <w:r w:rsidRPr="00253A64">
        <w:rPr>
          <w:lang w:val="en-US"/>
        </w:rPr>
        <w:t>Chassard</w:t>
      </w:r>
      <w:proofErr w:type="spellEnd"/>
      <w:r w:rsidRPr="00253A64">
        <w:rPr>
          <w:lang w:val="en-US"/>
        </w:rPr>
        <w:t xml:space="preserve"> and N. Seguin-Moreau, SKIROC2, front end chip designed to readout the Electromagnetic </w:t>
      </w:r>
      <w:proofErr w:type="spellStart"/>
      <w:r w:rsidRPr="00253A64">
        <w:rPr>
          <w:lang w:val="en-US"/>
        </w:rPr>
        <w:t>CALorimeter</w:t>
      </w:r>
      <w:proofErr w:type="spellEnd"/>
      <w:r w:rsidRPr="00253A64">
        <w:rPr>
          <w:lang w:val="en-US"/>
        </w:rPr>
        <w:t xml:space="preserve"> at the ILC, 2011 JINST 6 C12040</w:t>
      </w:r>
      <w:r w:rsidR="000E6A63" w:rsidRPr="00595214">
        <w:rPr>
          <w:lang w:val="en-US"/>
        </w:rPr>
        <w:t>.</w:t>
      </w:r>
    </w:p>
    <w:p w14:paraId="0A3EF2D3" w14:textId="77777777" w:rsidR="00E6035E" w:rsidRPr="00253A64" w:rsidRDefault="00E6035E" w:rsidP="00C03E29">
      <w:pPr>
        <w:pStyle w:val="referencetext"/>
        <w:rPr>
          <w:lang w:val="en-US"/>
        </w:rPr>
      </w:pPr>
      <w:r w:rsidRPr="00253A64">
        <w:rPr>
          <w:lang w:val="en-US"/>
        </w:rPr>
        <w:t>H. Baer et al., The International Linear Collider Technical Design Report. Volume 2: Physics, arXiv:1306.6352.</w:t>
      </w:r>
    </w:p>
    <w:p w14:paraId="2BF63D8E" w14:textId="77777777" w:rsidR="00E6035E" w:rsidRPr="00253A64" w:rsidRDefault="00012D1E" w:rsidP="00C03E29">
      <w:pPr>
        <w:pStyle w:val="referencetext"/>
        <w:rPr>
          <w:lang w:val="en-US"/>
        </w:rPr>
      </w:pPr>
      <w:hyperlink r:id="rId30" w:history="1">
        <w:r w:rsidR="00E6035E" w:rsidRPr="00253A64">
          <w:rPr>
            <w:lang w:val="en-US"/>
          </w:rPr>
          <w:t>http://www.hamamatsu.com/resources/pdf/ssd/si_pd_kspd0001e.pdf</w:t>
        </w:r>
      </w:hyperlink>
    </w:p>
    <w:p w14:paraId="20A42D35" w14:textId="77777777" w:rsidR="00E6035E" w:rsidRPr="00253A64" w:rsidRDefault="00012D1E" w:rsidP="00C03E29">
      <w:pPr>
        <w:pStyle w:val="referencetext"/>
        <w:rPr>
          <w:lang w:val="en-US"/>
        </w:rPr>
      </w:pPr>
      <w:hyperlink r:id="rId31" w:history="1">
        <w:r w:rsidR="00E6035E" w:rsidRPr="00253A64">
          <w:rPr>
            <w:lang w:val="en-US"/>
          </w:rPr>
          <w:t>http://www.ti.com/lit/ds/symlink/tps7a47.pdf</w:t>
        </w:r>
      </w:hyperlink>
    </w:p>
    <w:p w14:paraId="5566FBB5" w14:textId="77777777" w:rsidR="00E6035E" w:rsidRPr="00253A64" w:rsidRDefault="00E6035E" w:rsidP="00E6035E">
      <w:pPr>
        <w:pStyle w:val="referencetext"/>
        <w:rPr>
          <w:lang w:val="en-US"/>
        </w:rPr>
      </w:pPr>
      <w:r w:rsidRPr="00253A64">
        <w:rPr>
          <w:lang w:val="en-US"/>
        </w:rPr>
        <w:lastRenderedPageBreak/>
        <w:t>http://www.erni.com/cn/produkte/show/product/154744/</w:t>
      </w:r>
    </w:p>
    <w:p w14:paraId="6AD32418" w14:textId="77777777" w:rsidR="00E6035E" w:rsidRPr="00253A64" w:rsidRDefault="00E6035E" w:rsidP="00C03E29">
      <w:pPr>
        <w:pStyle w:val="referencetext"/>
        <w:rPr>
          <w:lang w:val="en-US"/>
        </w:rPr>
      </w:pPr>
      <w:r w:rsidRPr="00253A64">
        <w:rPr>
          <w:lang w:val="en-US"/>
        </w:rPr>
        <w:t xml:space="preserve">X. Chen et al., </w:t>
      </w:r>
      <w:proofErr w:type="spellStart"/>
      <w:r w:rsidRPr="00253A64">
        <w:rPr>
          <w:lang w:val="en-US"/>
        </w:rPr>
        <w:t>PandaX</w:t>
      </w:r>
      <w:proofErr w:type="spellEnd"/>
      <w:r w:rsidRPr="00253A64">
        <w:rPr>
          <w:lang w:val="en-US"/>
        </w:rPr>
        <w:t xml:space="preserve">-III: Searching for </w:t>
      </w:r>
      <w:proofErr w:type="spellStart"/>
      <w:r w:rsidRPr="00253A64">
        <w:rPr>
          <w:lang w:val="en-US"/>
        </w:rPr>
        <w:t>Neutrinoless</w:t>
      </w:r>
      <w:proofErr w:type="spellEnd"/>
      <w:r w:rsidRPr="00253A64">
        <w:rPr>
          <w:lang w:val="en-US"/>
        </w:rPr>
        <w:t xml:space="preserve"> Double Beta Decay with High Pressure 136Xe Gas Time Projection Chambers, Sci. China Phys. Mech. Astron. 60 (2017) 061011.</w:t>
      </w:r>
    </w:p>
    <w:p w14:paraId="411CA8A7" w14:textId="77777777" w:rsidR="00E6035E" w:rsidRPr="00253A64" w:rsidRDefault="00E6035E" w:rsidP="00C03E29">
      <w:pPr>
        <w:pStyle w:val="referencetext"/>
        <w:rPr>
          <w:lang w:val="en-US"/>
        </w:rPr>
      </w:pPr>
      <w:r w:rsidRPr="00253A64">
        <w:rPr>
          <w:lang w:val="en-US"/>
        </w:rPr>
        <w:t xml:space="preserve">C. Li et al., Design of the FPGA-based gigabit serial link for </w:t>
      </w:r>
      <w:proofErr w:type="spellStart"/>
      <w:r w:rsidRPr="00253A64">
        <w:rPr>
          <w:lang w:val="en-US"/>
        </w:rPr>
        <w:t>PandaX</w:t>
      </w:r>
      <w:proofErr w:type="spellEnd"/>
      <w:r w:rsidRPr="00253A64">
        <w:rPr>
          <w:lang w:val="en-US"/>
        </w:rPr>
        <w:t>-III prototype TPC, Radiation Detection Technology and Methods, 1 (2017) 25.</w:t>
      </w:r>
    </w:p>
    <w:bookmarkEnd w:id="53"/>
    <w:bookmarkEnd w:id="54"/>
    <w:bookmarkEnd w:id="55"/>
    <w:p w14:paraId="037ED2EF" w14:textId="77777777" w:rsidR="008E6EAD" w:rsidRPr="004F12AC" w:rsidRDefault="008E6EAD" w:rsidP="004F12AC">
      <w:pPr>
        <w:pStyle w:val="a1"/>
      </w:pPr>
    </w:p>
    <w:sectPr w:rsidR="008E6EAD" w:rsidRPr="004F12AC" w:rsidSect="00CB0047">
      <w:headerReference w:type="even" r:id="rId32"/>
      <w:footerReference w:type="default" r:id="rId33"/>
      <w:headerReference w:type="first" r:id="rId34"/>
      <w:footerReference w:type="first" r:id="rId35"/>
      <w:footnotePr>
        <w:numRestart w:val="eachSect"/>
      </w:footnotePr>
      <w:pgSz w:w="11906" w:h="16838" w:code="9"/>
      <w:pgMar w:top="1701" w:right="1701" w:bottom="2155" w:left="1701" w:header="1814" w:footer="1134"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fcq" w:date="2018-01-17T17:30:00Z" w:initials="f">
    <w:p w14:paraId="0BCA9FBD" w14:textId="3BF8C170" w:rsidR="00EC4805" w:rsidRDefault="00EC4805">
      <w:pPr>
        <w:pStyle w:val="af6"/>
        <w:rPr>
          <w:lang w:eastAsia="zh-CN"/>
        </w:rPr>
      </w:pPr>
      <w:r>
        <w:rPr>
          <w:rStyle w:val="af5"/>
        </w:rPr>
        <w:annotationRef/>
      </w:r>
      <w:r>
        <w:rPr>
          <w:rFonts w:hint="eastAsia"/>
          <w:lang w:eastAsia="zh-CN"/>
        </w:rPr>
        <w:t>与李诚</w:t>
      </w:r>
      <w:r w:rsidR="00F50B41">
        <w:rPr>
          <w:rFonts w:hint="eastAsia"/>
          <w:lang w:eastAsia="zh-CN"/>
        </w:rPr>
        <w:t>确认</w:t>
      </w:r>
    </w:p>
  </w:comment>
  <w:comment w:id="1" w:author="fcq" w:date="2018-01-17T17:18:00Z" w:initials="f">
    <w:p w14:paraId="7EA788CE" w14:textId="18AE4ADB" w:rsidR="00B471C7" w:rsidRDefault="00B471C7">
      <w:pPr>
        <w:pStyle w:val="af6"/>
        <w:rPr>
          <w:lang w:eastAsia="zh-CN"/>
        </w:rPr>
      </w:pPr>
      <w:r>
        <w:rPr>
          <w:rStyle w:val="af5"/>
        </w:rPr>
        <w:annotationRef/>
      </w:r>
      <w:r>
        <w:rPr>
          <w:rFonts w:hint="eastAsia"/>
          <w:lang w:eastAsia="zh-CN"/>
        </w:rPr>
        <w:t>有问题</w:t>
      </w:r>
    </w:p>
  </w:comment>
  <w:comment w:id="2" w:author="fcq" w:date="2018-01-17T17:19:00Z" w:initials="f">
    <w:p w14:paraId="14DA6D23" w14:textId="7B1C486F" w:rsidR="00B17202" w:rsidRDefault="00B17202">
      <w:pPr>
        <w:pStyle w:val="af6"/>
        <w:rPr>
          <w:lang w:eastAsia="zh-CN"/>
        </w:rPr>
      </w:pPr>
      <w:r>
        <w:rPr>
          <w:rStyle w:val="af5"/>
        </w:rPr>
        <w:annotationRef/>
      </w:r>
      <w:r>
        <w:rPr>
          <w:rFonts w:hint="eastAsia"/>
          <w:lang w:eastAsia="zh-CN"/>
        </w:rPr>
        <w:t>一致性</w:t>
      </w:r>
      <w:r w:rsidR="004133CE">
        <w:rPr>
          <w:rFonts w:hint="eastAsia"/>
          <w:lang w:eastAsia="zh-CN"/>
        </w:rPr>
        <w:t xml:space="preserve"> </w:t>
      </w:r>
      <w:r w:rsidR="004133CE">
        <w:rPr>
          <w:lang w:eastAsia="zh-CN"/>
        </w:rPr>
        <w:t xml:space="preserve"> </w:t>
      </w:r>
      <w:r w:rsidR="004133CE">
        <w:rPr>
          <w:rFonts w:hint="eastAsia"/>
          <w:lang w:eastAsia="zh-CN"/>
        </w:rPr>
        <w:t>功耗</w:t>
      </w:r>
    </w:p>
  </w:comment>
  <w:comment w:id="7" w:author="fcq" w:date="2018-01-17T17:20:00Z" w:initials="f">
    <w:p w14:paraId="5E088FFF" w14:textId="37804FE1" w:rsidR="001D1FD8" w:rsidRDefault="001F710F">
      <w:pPr>
        <w:pStyle w:val="af6"/>
        <w:rPr>
          <w:lang w:eastAsia="zh-CN"/>
        </w:rPr>
      </w:pPr>
      <w:r>
        <w:rPr>
          <w:rFonts w:hint="eastAsia"/>
          <w:lang w:eastAsia="zh-CN"/>
        </w:rPr>
        <w:t>如何联系到</w:t>
      </w:r>
      <w:r>
        <w:rPr>
          <w:rFonts w:hint="eastAsia"/>
          <w:lang w:eastAsia="zh-CN"/>
        </w:rPr>
        <w:t>CEPC</w:t>
      </w:r>
      <w:r>
        <w:rPr>
          <w:rFonts w:hint="eastAsia"/>
          <w:lang w:eastAsia="zh-CN"/>
        </w:rPr>
        <w:t>？</w:t>
      </w:r>
    </w:p>
  </w:comment>
  <w:comment w:id="10" w:author="fcq" w:date="2018-01-17T17:51:00Z" w:initials="f">
    <w:p w14:paraId="68C5507D" w14:textId="0B98CE50" w:rsidR="00767820" w:rsidRDefault="00767820">
      <w:pPr>
        <w:pStyle w:val="af6"/>
        <w:rPr>
          <w:lang w:eastAsia="zh-CN"/>
        </w:rPr>
      </w:pPr>
      <w:r>
        <w:rPr>
          <w:rStyle w:val="af5"/>
        </w:rPr>
        <w:annotationRef/>
      </w:r>
      <w:r>
        <w:rPr>
          <w:rFonts w:hint="eastAsia"/>
          <w:lang w:eastAsia="zh-CN"/>
        </w:rPr>
        <w:t>直接讲量能器，无需节外生枝</w:t>
      </w:r>
    </w:p>
  </w:comment>
  <w:comment w:id="11" w:author="fcq" w:date="2018-01-17T18:15:00Z" w:initials="f">
    <w:p w14:paraId="41999E1D" w14:textId="5871C7AA" w:rsidR="001736D8" w:rsidRDefault="001736D8">
      <w:pPr>
        <w:pStyle w:val="af6"/>
        <w:rPr>
          <w:lang w:eastAsia="zh-CN"/>
        </w:rPr>
      </w:pPr>
      <w:r>
        <w:rPr>
          <w:rStyle w:val="af5"/>
        </w:rPr>
        <w:annotationRef/>
      </w:r>
      <w:r>
        <w:rPr>
          <w:rFonts w:hint="eastAsia"/>
          <w:lang w:eastAsia="zh-CN"/>
        </w:rPr>
        <w:t>关键技术</w:t>
      </w:r>
      <w:r w:rsidR="009F57E0">
        <w:rPr>
          <w:rFonts w:hint="eastAsia"/>
          <w:lang w:eastAsia="zh-CN"/>
        </w:rPr>
        <w:t>验证</w:t>
      </w:r>
    </w:p>
    <w:p w14:paraId="2005ACB0" w14:textId="38B801BF" w:rsidR="009F57E0" w:rsidRDefault="009F57E0">
      <w:pPr>
        <w:pStyle w:val="af6"/>
        <w:rPr>
          <w:lang w:eastAsia="zh-CN"/>
        </w:rPr>
      </w:pPr>
      <w:r>
        <w:rPr>
          <w:rFonts w:hint="eastAsia"/>
          <w:lang w:eastAsia="zh-CN"/>
        </w:rPr>
        <w:t>原理验证等等</w:t>
      </w:r>
    </w:p>
  </w:comment>
  <w:comment w:id="13" w:author="fcq" w:date="2018-01-17T18:20:00Z" w:initials="f">
    <w:p w14:paraId="43AAC453" w14:textId="2E83D8BD" w:rsidR="00CA2422" w:rsidRDefault="00CA2422">
      <w:pPr>
        <w:pStyle w:val="af6"/>
        <w:rPr>
          <w:lang w:eastAsia="zh-CN"/>
        </w:rPr>
      </w:pPr>
      <w:r>
        <w:rPr>
          <w:rStyle w:val="af5"/>
        </w:rPr>
        <w:annotationRef/>
      </w:r>
      <w:r>
        <w:rPr>
          <w:rFonts w:hint="eastAsia"/>
          <w:lang w:eastAsia="zh-CN"/>
        </w:rPr>
        <w:t>把原理样机介绍一下</w:t>
      </w:r>
    </w:p>
  </w:comment>
  <w:comment w:id="19" w:author="Shubin Liu" w:date="2018-01-12T17:52:00Z" w:initials="SL">
    <w:p w14:paraId="56AC49C6" w14:textId="77777777" w:rsidR="00F91F4F" w:rsidRDefault="00F91F4F">
      <w:pPr>
        <w:pStyle w:val="af6"/>
        <w:rPr>
          <w:lang w:eastAsia="zh-CN"/>
        </w:rPr>
      </w:pPr>
      <w:r>
        <w:rPr>
          <w:rStyle w:val="af5"/>
        </w:rPr>
        <w:annotationRef/>
      </w:r>
      <w:r>
        <w:rPr>
          <w:lang w:eastAsia="zh-CN"/>
        </w:rPr>
        <w:t>这个有必要特意说吗</w:t>
      </w:r>
      <w:r>
        <w:rPr>
          <w:rFonts w:hint="eastAsia"/>
          <w:lang w:eastAsia="zh-CN"/>
        </w:rPr>
        <w:t>？更没必要放在一句话的开端吧，</w:t>
      </w:r>
      <w:r>
        <w:rPr>
          <w:lang w:eastAsia="zh-CN"/>
        </w:rPr>
        <w:t>最多说随在别的一句后面说一下</w:t>
      </w:r>
      <w:r>
        <w:rPr>
          <w:lang w:eastAsia="zh-CN"/>
        </w:rPr>
        <w:t>DIF</w:t>
      </w:r>
      <w:r>
        <w:rPr>
          <w:lang w:eastAsia="zh-CN"/>
        </w:rPr>
        <w:t>同时提供电源就好</w:t>
      </w:r>
    </w:p>
  </w:comment>
  <w:comment w:id="20" w:author="Shubin Liu" w:date="2018-01-12T17:59:00Z" w:initials="SL">
    <w:p w14:paraId="2A9703F4" w14:textId="77777777" w:rsidR="003C2E97" w:rsidRDefault="003C2E97">
      <w:pPr>
        <w:pStyle w:val="af6"/>
        <w:rPr>
          <w:lang w:eastAsia="zh-CN"/>
        </w:rPr>
      </w:pPr>
      <w:r>
        <w:rPr>
          <w:rStyle w:val="af5"/>
        </w:rPr>
        <w:annotationRef/>
      </w:r>
      <w:r>
        <w:rPr>
          <w:rFonts w:hint="eastAsia"/>
          <w:lang w:eastAsia="zh-CN"/>
        </w:rPr>
        <w:t>“快控制由</w:t>
      </w:r>
      <w:r>
        <w:rPr>
          <w:rFonts w:hint="eastAsia"/>
          <w:lang w:eastAsia="zh-CN"/>
        </w:rPr>
        <w:t>5</w:t>
      </w:r>
      <w:r>
        <w:rPr>
          <w:rFonts w:hint="eastAsia"/>
          <w:lang w:eastAsia="zh-CN"/>
        </w:rPr>
        <w:t>个</w:t>
      </w:r>
      <w:r>
        <w:rPr>
          <w:rFonts w:hint="eastAsia"/>
          <w:lang w:eastAsia="zh-CN"/>
        </w:rPr>
        <w:t>LVDS</w:t>
      </w:r>
      <w:r>
        <w:rPr>
          <w:rFonts w:hint="eastAsia"/>
          <w:lang w:eastAsia="zh-CN"/>
        </w:rPr>
        <w:t>组成”，不通，而且控制时钟和运行……不通且没看出内容</w:t>
      </w:r>
    </w:p>
  </w:comment>
  <w:comment w:id="21" w:author="Shubin Liu" w:date="2018-01-12T18:02:00Z" w:initials="SL">
    <w:p w14:paraId="7E7F6501" w14:textId="77777777" w:rsidR="00F058DB" w:rsidRDefault="00FC7A3C">
      <w:pPr>
        <w:pStyle w:val="af6"/>
        <w:rPr>
          <w:lang w:eastAsia="zh-CN"/>
        </w:rPr>
      </w:pPr>
      <w:r>
        <w:rPr>
          <w:rStyle w:val="af5"/>
        </w:rPr>
        <w:annotationRef/>
      </w:r>
      <w:r>
        <w:rPr>
          <w:lang w:eastAsia="zh-CN"/>
        </w:rPr>
        <w:t>这一大段是讲</w:t>
      </w:r>
      <w:r>
        <w:rPr>
          <w:rFonts w:hint="eastAsia"/>
          <w:lang w:eastAsia="zh-CN"/>
        </w:rPr>
        <w:t>SKIROC</w:t>
      </w:r>
      <w:r>
        <w:rPr>
          <w:rFonts w:hint="eastAsia"/>
          <w:lang w:eastAsia="zh-CN"/>
        </w:rPr>
        <w:t>的控制信号线，这种细节必要吗？下面是否有对应内容需要这里引出？如果必要，应有相应的</w:t>
      </w:r>
      <w:r w:rsidR="00C12934">
        <w:rPr>
          <w:rFonts w:hint="eastAsia"/>
          <w:lang w:eastAsia="zh-CN"/>
        </w:rPr>
        <w:t>图表</w:t>
      </w:r>
      <w:r>
        <w:rPr>
          <w:rFonts w:hint="eastAsia"/>
          <w:lang w:eastAsia="zh-CN"/>
        </w:rPr>
        <w:t>；如后面无相关内容，这里无必要</w:t>
      </w:r>
      <w:r w:rsidR="00C12934">
        <w:rPr>
          <w:rFonts w:hint="eastAsia"/>
          <w:lang w:eastAsia="zh-CN"/>
        </w:rPr>
        <w:t>，最多列表一下控制信号线</w:t>
      </w:r>
      <w:r>
        <w:rPr>
          <w:rFonts w:hint="eastAsia"/>
          <w:lang w:eastAsia="zh-CN"/>
        </w:rP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BCA9FBD" w15:done="0"/>
  <w15:commentEx w15:paraId="7EA788CE" w15:done="0"/>
  <w15:commentEx w15:paraId="14DA6D23" w15:done="0"/>
  <w15:commentEx w15:paraId="5E088FFF" w15:done="0"/>
  <w15:commentEx w15:paraId="68C5507D" w15:done="0"/>
  <w15:commentEx w15:paraId="2005ACB0" w15:done="0"/>
  <w15:commentEx w15:paraId="43AAC453" w15:done="0"/>
  <w15:commentEx w15:paraId="56AC49C6" w15:done="0"/>
  <w15:commentEx w15:paraId="2A9703F4" w15:done="0"/>
  <w15:commentEx w15:paraId="7E7F65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CA9FBD" w16cid:durableId="1E0A06A3"/>
  <w16cid:commentId w16cid:paraId="7EA788CE" w16cid:durableId="1E0A03E9"/>
  <w16cid:commentId w16cid:paraId="14DA6D23" w16cid:durableId="1E0A042F"/>
  <w16cid:commentId w16cid:paraId="5E088FFF" w16cid:durableId="1E0A0469"/>
  <w16cid:commentId w16cid:paraId="68C5507D" w16cid:durableId="1E0A0BA7"/>
  <w16cid:commentId w16cid:paraId="2005ACB0" w16cid:durableId="1E0A1135"/>
  <w16cid:commentId w16cid:paraId="43AAC453" w16cid:durableId="1E0A126F"/>
  <w16cid:commentId w16cid:paraId="56AC49C6" w16cid:durableId="1E0A0098"/>
  <w16cid:commentId w16cid:paraId="2A9703F4" w16cid:durableId="1E0A0099"/>
  <w16cid:commentId w16cid:paraId="7E7F6501" w16cid:durableId="1E0A009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0FA714" w14:textId="77777777" w:rsidR="00012D1E" w:rsidRDefault="00012D1E">
      <w:r>
        <w:separator/>
      </w:r>
    </w:p>
    <w:p w14:paraId="4B897C9D" w14:textId="77777777" w:rsidR="00012D1E" w:rsidRDefault="00012D1E"/>
  </w:endnote>
  <w:endnote w:type="continuationSeparator" w:id="0">
    <w:p w14:paraId="2EF8D802" w14:textId="77777777" w:rsidR="00012D1E" w:rsidRDefault="00012D1E">
      <w:r>
        <w:continuationSeparator/>
      </w:r>
    </w:p>
    <w:p w14:paraId="1B8393EE" w14:textId="77777777" w:rsidR="00012D1E" w:rsidRDefault="00012D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Fv">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MT">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7415" w14:textId="005A0675" w:rsidR="00FF66B5" w:rsidRPr="00074B43" w:rsidRDefault="00FF66B5" w:rsidP="001D39F3">
    <w:pPr>
      <w:pStyle w:val="aa"/>
      <w:framePr w:wrap="around" w:vAnchor="text" w:hAnchor="margin" w:xAlign="center" w:y="1"/>
      <w:rPr>
        <w:rStyle w:val="ae"/>
        <w:lang w:val="en-US"/>
      </w:rPr>
    </w:pPr>
    <w:r>
      <w:rPr>
        <w:rStyle w:val="ae"/>
        <w:lang w:val="en-US"/>
      </w:rPr>
      <w:t xml:space="preserve">– </w:t>
    </w:r>
    <w:r>
      <w:rPr>
        <w:rStyle w:val="ae"/>
      </w:rPr>
      <w:fldChar w:fldCharType="begin"/>
    </w:r>
    <w:r>
      <w:rPr>
        <w:rStyle w:val="ae"/>
      </w:rPr>
      <w:instrText xml:space="preserve">PAGE  </w:instrText>
    </w:r>
    <w:r>
      <w:rPr>
        <w:rStyle w:val="ae"/>
      </w:rPr>
      <w:fldChar w:fldCharType="separate"/>
    </w:r>
    <w:r w:rsidR="0005516A">
      <w:rPr>
        <w:rStyle w:val="ae"/>
        <w:noProof/>
      </w:rPr>
      <w:t>8</w:t>
    </w:r>
    <w:r>
      <w:rPr>
        <w:rStyle w:val="ae"/>
      </w:rPr>
      <w:fldChar w:fldCharType="end"/>
    </w:r>
    <w:r>
      <w:rPr>
        <w:rStyle w:val="ae"/>
        <w:lang w:val="en-US"/>
      </w:rPr>
      <w:t xml:space="preserve"> –</w:t>
    </w:r>
  </w:p>
  <w:p w14:paraId="516A3753" w14:textId="77777777" w:rsidR="00FF66B5" w:rsidRPr="00074B43" w:rsidRDefault="00FF66B5" w:rsidP="00074B43">
    <w:pPr>
      <w:pStyle w:val="aa"/>
      <w:jc w:val="center"/>
      <w:rPr>
        <w:lang w:val="en-US"/>
      </w:rPr>
    </w:pPr>
  </w:p>
  <w:p w14:paraId="72D941FE" w14:textId="77777777" w:rsidR="00FF66B5" w:rsidRDefault="00FF66B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6D884D" w14:textId="47DD5F18" w:rsidR="00FF66B5" w:rsidRPr="00753AE1" w:rsidRDefault="00FF66B5" w:rsidP="001D39F3">
    <w:pPr>
      <w:pStyle w:val="aa"/>
      <w:framePr w:wrap="around" w:vAnchor="text" w:hAnchor="margin" w:xAlign="center" w:y="1"/>
      <w:rPr>
        <w:rStyle w:val="ae"/>
        <w:lang w:val="en-US"/>
      </w:rPr>
    </w:pPr>
    <w:r>
      <w:rPr>
        <w:rStyle w:val="ae"/>
        <w:lang w:val="en-US"/>
      </w:rPr>
      <w:t xml:space="preserve">– </w:t>
    </w:r>
    <w:r>
      <w:rPr>
        <w:rStyle w:val="ae"/>
      </w:rPr>
      <w:fldChar w:fldCharType="begin"/>
    </w:r>
    <w:r>
      <w:rPr>
        <w:rStyle w:val="ae"/>
      </w:rPr>
      <w:instrText xml:space="preserve">PAGE  </w:instrText>
    </w:r>
    <w:r>
      <w:rPr>
        <w:rStyle w:val="ae"/>
      </w:rPr>
      <w:fldChar w:fldCharType="separate"/>
    </w:r>
    <w:r w:rsidR="0005516A">
      <w:rPr>
        <w:rStyle w:val="ae"/>
        <w:noProof/>
      </w:rPr>
      <w:t>1</w:t>
    </w:r>
    <w:r>
      <w:rPr>
        <w:rStyle w:val="ae"/>
      </w:rPr>
      <w:fldChar w:fldCharType="end"/>
    </w:r>
    <w:r>
      <w:rPr>
        <w:rStyle w:val="ae"/>
        <w:lang w:val="en-US"/>
      </w:rPr>
      <w:t xml:space="preserve"> –</w:t>
    </w:r>
  </w:p>
  <w:p w14:paraId="7D12CD9B" w14:textId="77777777" w:rsidR="00FF66B5" w:rsidRPr="00C817F6" w:rsidRDefault="00FF66B5" w:rsidP="00C817F6">
    <w:pPr>
      <w:pStyle w:val="aa"/>
    </w:pPr>
  </w:p>
  <w:p w14:paraId="5566B921" w14:textId="77777777" w:rsidR="00FF66B5" w:rsidRDefault="00FF66B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DDA36F" w14:textId="77777777" w:rsidR="00012D1E" w:rsidRDefault="00012D1E">
      <w:r>
        <w:separator/>
      </w:r>
    </w:p>
  </w:footnote>
  <w:footnote w:type="continuationSeparator" w:id="0">
    <w:p w14:paraId="2A9EBA2D" w14:textId="77777777" w:rsidR="00012D1E" w:rsidRDefault="00012D1E">
      <w:r>
        <w:continuationSeparator/>
      </w:r>
    </w:p>
    <w:p w14:paraId="265915A9" w14:textId="77777777" w:rsidR="00012D1E" w:rsidRDefault="00012D1E"/>
  </w:footnote>
  <w:footnote w:type="continuationNotice" w:id="1">
    <w:p w14:paraId="286EC685" w14:textId="77777777" w:rsidR="00012D1E" w:rsidRDefault="00012D1E"/>
    <w:p w14:paraId="3CC2B6FB" w14:textId="77777777" w:rsidR="00012D1E" w:rsidRDefault="00012D1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094918" w14:textId="77777777" w:rsidR="00A87794" w:rsidRDefault="00A8779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CB2D4" w14:textId="77777777" w:rsidR="00FF66B5" w:rsidRPr="00DC7434" w:rsidRDefault="00FF66B5" w:rsidP="00DC7434"/>
  <w:p w14:paraId="13C53C32" w14:textId="77777777" w:rsidR="00FF66B5" w:rsidRDefault="00FF66B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40568702"/>
    <w:lvl w:ilvl="0">
      <w:start w:val="1"/>
      <w:numFmt w:val="decimal"/>
      <w:pStyle w:val="a"/>
      <w:lvlText w:val="%1."/>
      <w:lvlJc w:val="left"/>
      <w:pPr>
        <w:tabs>
          <w:tab w:val="num" w:pos="360"/>
        </w:tabs>
        <w:ind w:left="360" w:hanging="360"/>
      </w:pPr>
    </w:lvl>
  </w:abstractNum>
  <w:abstractNum w:abstractNumId="1">
    <w:nsid w:val="054F5C8A"/>
    <w:multiLevelType w:val="hybridMultilevel"/>
    <w:tmpl w:val="B6F43686"/>
    <w:lvl w:ilvl="0" w:tplc="C4D6F58C">
      <w:start w:val="1"/>
      <w:numFmt w:val="lowerLetter"/>
      <w:pStyle w:val="Address"/>
      <w:lvlText w:val="%1"/>
      <w:lvlJc w:val="left"/>
      <w:pPr>
        <w:tabs>
          <w:tab w:val="num" w:pos="114"/>
        </w:tabs>
        <w:ind w:left="114" w:hanging="114"/>
      </w:pPr>
      <w:rPr>
        <w:rFonts w:hint="default"/>
        <w:b w:val="0"/>
        <w:i/>
        <w:sz w:val="24"/>
        <w:szCs w:val="24"/>
        <w:vertAlign w:val="superscript"/>
      </w:rPr>
    </w:lvl>
    <w:lvl w:ilvl="1" w:tplc="04100019" w:tentative="1">
      <w:start w:val="1"/>
      <w:numFmt w:val="lowerLetter"/>
      <w:lvlText w:val="%2."/>
      <w:lvlJc w:val="left"/>
      <w:pPr>
        <w:tabs>
          <w:tab w:val="num" w:pos="1724"/>
        </w:tabs>
        <w:ind w:left="1724" w:hanging="360"/>
      </w:pPr>
    </w:lvl>
    <w:lvl w:ilvl="2" w:tplc="0410001B" w:tentative="1">
      <w:start w:val="1"/>
      <w:numFmt w:val="lowerRoman"/>
      <w:lvlText w:val="%3."/>
      <w:lvlJc w:val="right"/>
      <w:pPr>
        <w:tabs>
          <w:tab w:val="num" w:pos="2444"/>
        </w:tabs>
        <w:ind w:left="2444" w:hanging="180"/>
      </w:pPr>
    </w:lvl>
    <w:lvl w:ilvl="3" w:tplc="0410000F" w:tentative="1">
      <w:start w:val="1"/>
      <w:numFmt w:val="decimal"/>
      <w:lvlText w:val="%4."/>
      <w:lvlJc w:val="left"/>
      <w:pPr>
        <w:tabs>
          <w:tab w:val="num" w:pos="3164"/>
        </w:tabs>
        <w:ind w:left="3164" w:hanging="360"/>
      </w:pPr>
    </w:lvl>
    <w:lvl w:ilvl="4" w:tplc="04100019" w:tentative="1">
      <w:start w:val="1"/>
      <w:numFmt w:val="lowerLetter"/>
      <w:lvlText w:val="%5."/>
      <w:lvlJc w:val="left"/>
      <w:pPr>
        <w:tabs>
          <w:tab w:val="num" w:pos="3884"/>
        </w:tabs>
        <w:ind w:left="3884" w:hanging="360"/>
      </w:pPr>
    </w:lvl>
    <w:lvl w:ilvl="5" w:tplc="0410001B" w:tentative="1">
      <w:start w:val="1"/>
      <w:numFmt w:val="lowerRoman"/>
      <w:lvlText w:val="%6."/>
      <w:lvlJc w:val="right"/>
      <w:pPr>
        <w:tabs>
          <w:tab w:val="num" w:pos="4604"/>
        </w:tabs>
        <w:ind w:left="4604" w:hanging="180"/>
      </w:pPr>
    </w:lvl>
    <w:lvl w:ilvl="6" w:tplc="0410000F" w:tentative="1">
      <w:start w:val="1"/>
      <w:numFmt w:val="decimal"/>
      <w:lvlText w:val="%7."/>
      <w:lvlJc w:val="left"/>
      <w:pPr>
        <w:tabs>
          <w:tab w:val="num" w:pos="5324"/>
        </w:tabs>
        <w:ind w:left="5324" w:hanging="360"/>
      </w:pPr>
    </w:lvl>
    <w:lvl w:ilvl="7" w:tplc="04100019" w:tentative="1">
      <w:start w:val="1"/>
      <w:numFmt w:val="lowerLetter"/>
      <w:lvlText w:val="%8."/>
      <w:lvlJc w:val="left"/>
      <w:pPr>
        <w:tabs>
          <w:tab w:val="num" w:pos="6044"/>
        </w:tabs>
        <w:ind w:left="6044" w:hanging="360"/>
      </w:pPr>
    </w:lvl>
    <w:lvl w:ilvl="8" w:tplc="0410001B" w:tentative="1">
      <w:start w:val="1"/>
      <w:numFmt w:val="lowerRoman"/>
      <w:lvlText w:val="%9."/>
      <w:lvlJc w:val="right"/>
      <w:pPr>
        <w:tabs>
          <w:tab w:val="num" w:pos="6764"/>
        </w:tabs>
        <w:ind w:left="6764" w:hanging="180"/>
      </w:pPr>
    </w:lvl>
  </w:abstractNum>
  <w:abstractNum w:abstractNumId="2">
    <w:nsid w:val="0BFE3760"/>
    <w:multiLevelType w:val="hybridMultilevel"/>
    <w:tmpl w:val="53507970"/>
    <w:lvl w:ilvl="0" w:tplc="39BE75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2CF5ACF"/>
    <w:multiLevelType w:val="multilevel"/>
    <w:tmpl w:val="04100023"/>
    <w:lvl w:ilvl="0">
      <w:start w:val="1"/>
      <w:numFmt w:val="upperRoman"/>
      <w:pStyle w:val="1"/>
      <w:lvlText w:val="Articolo %1."/>
      <w:lvlJc w:val="left"/>
      <w:pPr>
        <w:tabs>
          <w:tab w:val="num" w:pos="1440"/>
        </w:tabs>
        <w:ind w:left="0" w:firstLine="0"/>
      </w:pPr>
    </w:lvl>
    <w:lvl w:ilvl="1">
      <w:start w:val="1"/>
      <w:numFmt w:val="decimalZero"/>
      <w:pStyle w:val="2"/>
      <w:isLgl/>
      <w:lvlText w:val="Sezione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
    <w:nsid w:val="3EE16BBA"/>
    <w:multiLevelType w:val="multilevel"/>
    <w:tmpl w:val="D9BA3D10"/>
    <w:lvl w:ilvl="0">
      <w:start w:val="1"/>
      <w:numFmt w:val="decimal"/>
      <w:pStyle w:val="section"/>
      <w:suff w:val="space"/>
      <w:lvlText w:val="%1."/>
      <w:lvlJc w:val="left"/>
      <w:pPr>
        <w:ind w:left="432" w:hanging="432"/>
      </w:pPr>
      <w:rPr>
        <w:rFonts w:hint="default"/>
      </w:rPr>
    </w:lvl>
    <w:lvl w:ilvl="1">
      <w:start w:val="1"/>
      <w:numFmt w:val="decimal"/>
      <w:pStyle w:val="Subsection"/>
      <w:suff w:val="space"/>
      <w:lvlText w:val="%1.%2"/>
      <w:lvlJc w:val="left"/>
      <w:pPr>
        <w:ind w:left="576" w:hanging="576"/>
      </w:pPr>
      <w:rPr>
        <w:rFonts w:hint="default"/>
      </w:rPr>
    </w:lvl>
    <w:lvl w:ilvl="2">
      <w:start w:val="1"/>
      <w:numFmt w:val="decimal"/>
      <w:pStyle w:val="Subsubsection"/>
      <w:suff w:val="space"/>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nsid w:val="3F4C7D35"/>
    <w:multiLevelType w:val="multilevel"/>
    <w:tmpl w:val="4B6E135A"/>
    <w:styleLink w:val="QueriesList"/>
    <w:lvl w:ilvl="0">
      <w:start w:val="1"/>
      <w:numFmt w:val="bullet"/>
      <w:lvlText w:val=""/>
      <w:lvlJc w:val="left"/>
      <w:pPr>
        <w:tabs>
          <w:tab w:val="num" w:pos="720"/>
        </w:tabs>
        <w:ind w:left="720" w:hanging="360"/>
      </w:pPr>
      <w:rPr>
        <w:rFonts w:ascii="Symbol" w:hAnsi="Symbol" w:hint="default"/>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nsid w:val="4AE61500"/>
    <w:multiLevelType w:val="multilevel"/>
    <w:tmpl w:val="7424F97A"/>
    <w:styleLink w:val="references"/>
    <w:lvl w:ilvl="0">
      <w:start w:val="1"/>
      <w:numFmt w:val="decimal"/>
      <w:pStyle w:val="referencetext"/>
      <w:lvlText w:val="[%1]"/>
      <w:lvlJc w:val="right"/>
      <w:pPr>
        <w:tabs>
          <w:tab w:val="num" w:pos="454"/>
        </w:tabs>
        <w:ind w:left="454" w:hanging="114"/>
      </w:pPr>
      <w:rP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64596DC4"/>
    <w:multiLevelType w:val="multilevel"/>
    <w:tmpl w:val="6DE2E6A4"/>
    <w:styleLink w:val="Reference"/>
    <w:lvl w:ilvl="0">
      <w:start w:val="1"/>
      <w:numFmt w:val="decimal"/>
      <w:lvlText w:val="[%1]"/>
      <w:lvlJc w:val="left"/>
      <w:pPr>
        <w:tabs>
          <w:tab w:val="num" w:pos="113"/>
        </w:tabs>
        <w:ind w:left="454" w:hanging="454"/>
      </w:pPr>
      <w:rPr>
        <w:rFonts w:ascii="Times New Roman" w:hAnsi="Times New Roman"/>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
  </w:num>
  <w:num w:numId="2">
    <w:abstractNumId w:val="3"/>
  </w:num>
  <w:num w:numId="3">
    <w:abstractNumId w:val="7"/>
  </w:num>
  <w:num w:numId="4">
    <w:abstractNumId w:val="0"/>
  </w:num>
  <w:num w:numId="5">
    <w:abstractNumId w:val="4"/>
  </w:num>
  <w:num w:numId="6">
    <w:abstractNumId w:val="5"/>
  </w:num>
  <w:num w:numId="7">
    <w:abstractNumId w:val="6"/>
  </w:num>
  <w:num w:numId="8">
    <w:abstractNumId w:val="4"/>
  </w:num>
  <w:num w:numId="9">
    <w:abstractNumId w:val="4"/>
  </w:num>
  <w:num w:numId="10">
    <w:abstractNumId w:val="2"/>
  </w:num>
  <w:numIdMacAtCleanup w:val="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cq">
    <w15:presenceInfo w15:providerId="None" w15:userId="fcq"/>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activeWritingStyle w:appName="MSWord" w:lang="en-US" w:vendorID="64" w:dllVersion="6" w:nlCheck="1" w:checkStyle="1"/>
  <w:activeWritingStyle w:appName="MSWord" w:lang="en-GB" w:vendorID="64" w:dllVersion="6" w:nlCheck="1" w:checkStyle="1"/>
  <w:activeWritingStyle w:appName="MSWord" w:lang="de-DE" w:vendorID="64" w:dllVersion="6" w:nlCheck="1" w:checkStyle="1"/>
  <w:activeWritingStyle w:appName="MSWord" w:lang="fr-FR" w:vendorID="64" w:dllVersion="6" w:nlCheck="1" w:checkStyle="1"/>
  <w:activeWritingStyle w:appName="MSWord" w:lang="zh-CN" w:vendorID="64" w:dllVersion="5" w:nlCheck="1" w:checkStyle="1"/>
  <w:activeWritingStyle w:appName="MSWord" w:lang="en-US" w:vendorID="64" w:dllVersion="4096" w:nlCheck="1" w:checkStyle="0"/>
  <w:activeWritingStyle w:appName="MSWord" w:lang="en-GB" w:vendorID="64" w:dllVersion="4096" w:nlCheck="1" w:checkStyle="0"/>
  <w:activeWritingStyle w:appName="MSWord" w:lang="zh-CN" w:vendorID="64" w:dllVersion="0" w:nlCheck="1" w:checkStyle="1"/>
  <w:activeWritingStyle w:appName="MSWord" w:lang="en-US" w:vendorID="64" w:dllVersion="131078" w:nlCheck="1" w:checkStyle="1"/>
  <w:activeWritingStyle w:appName="MSWord" w:lang="zh-CN" w:vendorID="64" w:dllVersion="131077" w:nlCheck="1" w:checkStyle="1"/>
  <w:activeWritingStyle w:appName="MSWord" w:lang="en-GB" w:vendorID="64" w:dllVersion="131078"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style="mso-position-horizontal:center;mso-position-vertical:inside;mso-position-vertical-relative:page" fill="f" fillcolor="white" stroke="f">
      <v:fill color="white" on="f"/>
      <v:stroke on="f"/>
    </o:shapedefaults>
  </w:hdrShapeDefaults>
  <w:footnotePr>
    <w:numFmt w:val="chicago"/>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7D71"/>
    <w:rsid w:val="000002E9"/>
    <w:rsid w:val="00001452"/>
    <w:rsid w:val="0000303E"/>
    <w:rsid w:val="00003A5A"/>
    <w:rsid w:val="000045E4"/>
    <w:rsid w:val="000055B4"/>
    <w:rsid w:val="00007AAD"/>
    <w:rsid w:val="000119B4"/>
    <w:rsid w:val="00012A3C"/>
    <w:rsid w:val="00012D1E"/>
    <w:rsid w:val="00013C76"/>
    <w:rsid w:val="00014DA6"/>
    <w:rsid w:val="00015600"/>
    <w:rsid w:val="000158A5"/>
    <w:rsid w:val="00016F57"/>
    <w:rsid w:val="00020524"/>
    <w:rsid w:val="000268C9"/>
    <w:rsid w:val="00026FAE"/>
    <w:rsid w:val="0002729B"/>
    <w:rsid w:val="000277C0"/>
    <w:rsid w:val="0002785F"/>
    <w:rsid w:val="00030CE5"/>
    <w:rsid w:val="0003100A"/>
    <w:rsid w:val="00031721"/>
    <w:rsid w:val="00032764"/>
    <w:rsid w:val="00033455"/>
    <w:rsid w:val="00033EA2"/>
    <w:rsid w:val="00034876"/>
    <w:rsid w:val="00035074"/>
    <w:rsid w:val="000374AD"/>
    <w:rsid w:val="00037E99"/>
    <w:rsid w:val="000400B0"/>
    <w:rsid w:val="00040780"/>
    <w:rsid w:val="0004224B"/>
    <w:rsid w:val="000431F5"/>
    <w:rsid w:val="00043655"/>
    <w:rsid w:val="0004497A"/>
    <w:rsid w:val="00045B86"/>
    <w:rsid w:val="00046AD8"/>
    <w:rsid w:val="00046E2B"/>
    <w:rsid w:val="0005036B"/>
    <w:rsid w:val="00051EB5"/>
    <w:rsid w:val="00053A76"/>
    <w:rsid w:val="000545B1"/>
    <w:rsid w:val="00054C36"/>
    <w:rsid w:val="0005516A"/>
    <w:rsid w:val="0005590E"/>
    <w:rsid w:val="00056552"/>
    <w:rsid w:val="000608D5"/>
    <w:rsid w:val="00060F6C"/>
    <w:rsid w:val="000613FF"/>
    <w:rsid w:val="00063310"/>
    <w:rsid w:val="00066C4A"/>
    <w:rsid w:val="00066F25"/>
    <w:rsid w:val="00071C1D"/>
    <w:rsid w:val="00072927"/>
    <w:rsid w:val="00072F14"/>
    <w:rsid w:val="0007356A"/>
    <w:rsid w:val="000744A6"/>
    <w:rsid w:val="00074B43"/>
    <w:rsid w:val="00074F36"/>
    <w:rsid w:val="00075124"/>
    <w:rsid w:val="00075691"/>
    <w:rsid w:val="000770A1"/>
    <w:rsid w:val="00077A6F"/>
    <w:rsid w:val="00077B74"/>
    <w:rsid w:val="0008315E"/>
    <w:rsid w:val="0008342C"/>
    <w:rsid w:val="00085A6D"/>
    <w:rsid w:val="00086E71"/>
    <w:rsid w:val="00087B11"/>
    <w:rsid w:val="000905CA"/>
    <w:rsid w:val="00090DA8"/>
    <w:rsid w:val="00091071"/>
    <w:rsid w:val="00091417"/>
    <w:rsid w:val="00091866"/>
    <w:rsid w:val="00091CDA"/>
    <w:rsid w:val="00095FB7"/>
    <w:rsid w:val="000962D8"/>
    <w:rsid w:val="00097FD0"/>
    <w:rsid w:val="000A0775"/>
    <w:rsid w:val="000A1774"/>
    <w:rsid w:val="000A1AE3"/>
    <w:rsid w:val="000A1B33"/>
    <w:rsid w:val="000A2F42"/>
    <w:rsid w:val="000A3FEB"/>
    <w:rsid w:val="000B0AB2"/>
    <w:rsid w:val="000B1FD3"/>
    <w:rsid w:val="000B2D3F"/>
    <w:rsid w:val="000B6344"/>
    <w:rsid w:val="000C0AB0"/>
    <w:rsid w:val="000C25E1"/>
    <w:rsid w:val="000C70F9"/>
    <w:rsid w:val="000D31E6"/>
    <w:rsid w:val="000E05C4"/>
    <w:rsid w:val="000E2B56"/>
    <w:rsid w:val="000E3402"/>
    <w:rsid w:val="000E504E"/>
    <w:rsid w:val="000E6A63"/>
    <w:rsid w:val="000E7A9E"/>
    <w:rsid w:val="000E7FA0"/>
    <w:rsid w:val="000F06D6"/>
    <w:rsid w:val="000F1412"/>
    <w:rsid w:val="000F19D7"/>
    <w:rsid w:val="000F2DD8"/>
    <w:rsid w:val="000F5532"/>
    <w:rsid w:val="000F5C1F"/>
    <w:rsid w:val="000F60F9"/>
    <w:rsid w:val="000F7F0E"/>
    <w:rsid w:val="0010003E"/>
    <w:rsid w:val="0010318D"/>
    <w:rsid w:val="0010325A"/>
    <w:rsid w:val="0010375D"/>
    <w:rsid w:val="00107785"/>
    <w:rsid w:val="00112039"/>
    <w:rsid w:val="00115319"/>
    <w:rsid w:val="001153E7"/>
    <w:rsid w:val="00117E86"/>
    <w:rsid w:val="0012105F"/>
    <w:rsid w:val="0012205D"/>
    <w:rsid w:val="00122245"/>
    <w:rsid w:val="00124E04"/>
    <w:rsid w:val="00125FC9"/>
    <w:rsid w:val="00127798"/>
    <w:rsid w:val="0013089E"/>
    <w:rsid w:val="00131738"/>
    <w:rsid w:val="001329D5"/>
    <w:rsid w:val="00133A7C"/>
    <w:rsid w:val="00134CF4"/>
    <w:rsid w:val="001415CB"/>
    <w:rsid w:val="00143817"/>
    <w:rsid w:val="00143D6A"/>
    <w:rsid w:val="00144A21"/>
    <w:rsid w:val="00144D6B"/>
    <w:rsid w:val="001461B3"/>
    <w:rsid w:val="00146A77"/>
    <w:rsid w:val="00151500"/>
    <w:rsid w:val="001517D3"/>
    <w:rsid w:val="00151D7A"/>
    <w:rsid w:val="00154C93"/>
    <w:rsid w:val="00157201"/>
    <w:rsid w:val="00157449"/>
    <w:rsid w:val="001616A7"/>
    <w:rsid w:val="00161856"/>
    <w:rsid w:val="00161D6F"/>
    <w:rsid w:val="0016287B"/>
    <w:rsid w:val="00166692"/>
    <w:rsid w:val="001714EA"/>
    <w:rsid w:val="001736D8"/>
    <w:rsid w:val="001758C3"/>
    <w:rsid w:val="00175FCF"/>
    <w:rsid w:val="00176664"/>
    <w:rsid w:val="001823DF"/>
    <w:rsid w:val="00183B80"/>
    <w:rsid w:val="0019069A"/>
    <w:rsid w:val="00191836"/>
    <w:rsid w:val="00195259"/>
    <w:rsid w:val="00195885"/>
    <w:rsid w:val="00195E95"/>
    <w:rsid w:val="00196331"/>
    <w:rsid w:val="001969D7"/>
    <w:rsid w:val="001A078D"/>
    <w:rsid w:val="001A3666"/>
    <w:rsid w:val="001A4590"/>
    <w:rsid w:val="001A603D"/>
    <w:rsid w:val="001A7B3D"/>
    <w:rsid w:val="001B1FE4"/>
    <w:rsid w:val="001B3682"/>
    <w:rsid w:val="001B412B"/>
    <w:rsid w:val="001B6D67"/>
    <w:rsid w:val="001B6E1C"/>
    <w:rsid w:val="001B7FB0"/>
    <w:rsid w:val="001C00D9"/>
    <w:rsid w:val="001C24C2"/>
    <w:rsid w:val="001C2D98"/>
    <w:rsid w:val="001C2FBA"/>
    <w:rsid w:val="001C40C6"/>
    <w:rsid w:val="001C4F8D"/>
    <w:rsid w:val="001C7CC1"/>
    <w:rsid w:val="001D0D13"/>
    <w:rsid w:val="001D1FD8"/>
    <w:rsid w:val="001D23A7"/>
    <w:rsid w:val="001D3984"/>
    <w:rsid w:val="001D39F3"/>
    <w:rsid w:val="001D41B6"/>
    <w:rsid w:val="001D683E"/>
    <w:rsid w:val="001E092F"/>
    <w:rsid w:val="001E3BA5"/>
    <w:rsid w:val="001E5E4D"/>
    <w:rsid w:val="001E7A5D"/>
    <w:rsid w:val="001F3B68"/>
    <w:rsid w:val="001F51A8"/>
    <w:rsid w:val="001F6E76"/>
    <w:rsid w:val="001F710F"/>
    <w:rsid w:val="00200726"/>
    <w:rsid w:val="00201237"/>
    <w:rsid w:val="00203043"/>
    <w:rsid w:val="0020316B"/>
    <w:rsid w:val="002036E2"/>
    <w:rsid w:val="002048F3"/>
    <w:rsid w:val="00204EC1"/>
    <w:rsid w:val="00207363"/>
    <w:rsid w:val="0021006D"/>
    <w:rsid w:val="00210714"/>
    <w:rsid w:val="002133BE"/>
    <w:rsid w:val="0021366E"/>
    <w:rsid w:val="00222789"/>
    <w:rsid w:val="0023099F"/>
    <w:rsid w:val="00230D75"/>
    <w:rsid w:val="002332EC"/>
    <w:rsid w:val="0023513D"/>
    <w:rsid w:val="00237371"/>
    <w:rsid w:val="00237845"/>
    <w:rsid w:val="002416FC"/>
    <w:rsid w:val="00242577"/>
    <w:rsid w:val="00244ACF"/>
    <w:rsid w:val="00244C11"/>
    <w:rsid w:val="00247CFB"/>
    <w:rsid w:val="00251CE3"/>
    <w:rsid w:val="00253A64"/>
    <w:rsid w:val="00254435"/>
    <w:rsid w:val="002617A6"/>
    <w:rsid w:val="00263E41"/>
    <w:rsid w:val="00266C3C"/>
    <w:rsid w:val="00266F2E"/>
    <w:rsid w:val="0027022F"/>
    <w:rsid w:val="00270C41"/>
    <w:rsid w:val="00270FC6"/>
    <w:rsid w:val="0027235B"/>
    <w:rsid w:val="00273A35"/>
    <w:rsid w:val="00274786"/>
    <w:rsid w:val="0027504E"/>
    <w:rsid w:val="00275D4F"/>
    <w:rsid w:val="00276A26"/>
    <w:rsid w:val="00277FAF"/>
    <w:rsid w:val="002819CD"/>
    <w:rsid w:val="00282535"/>
    <w:rsid w:val="002828C7"/>
    <w:rsid w:val="002831A4"/>
    <w:rsid w:val="002845D4"/>
    <w:rsid w:val="0029099C"/>
    <w:rsid w:val="00291772"/>
    <w:rsid w:val="00293692"/>
    <w:rsid w:val="00294CE8"/>
    <w:rsid w:val="002963BA"/>
    <w:rsid w:val="002976E2"/>
    <w:rsid w:val="00297A68"/>
    <w:rsid w:val="002A3C0B"/>
    <w:rsid w:val="002A58AF"/>
    <w:rsid w:val="002A5AA5"/>
    <w:rsid w:val="002A5C4E"/>
    <w:rsid w:val="002A6E0E"/>
    <w:rsid w:val="002B2750"/>
    <w:rsid w:val="002B524B"/>
    <w:rsid w:val="002B5342"/>
    <w:rsid w:val="002B53A5"/>
    <w:rsid w:val="002B56AE"/>
    <w:rsid w:val="002C12A8"/>
    <w:rsid w:val="002C1C52"/>
    <w:rsid w:val="002D0927"/>
    <w:rsid w:val="002D0C2A"/>
    <w:rsid w:val="002D1020"/>
    <w:rsid w:val="002D1AD6"/>
    <w:rsid w:val="002D1B0A"/>
    <w:rsid w:val="002D2904"/>
    <w:rsid w:val="002D4B09"/>
    <w:rsid w:val="002D570E"/>
    <w:rsid w:val="002E08E4"/>
    <w:rsid w:val="002E30FF"/>
    <w:rsid w:val="002E3C0A"/>
    <w:rsid w:val="002E4471"/>
    <w:rsid w:val="002E4D30"/>
    <w:rsid w:val="002E5BDE"/>
    <w:rsid w:val="002E7C8A"/>
    <w:rsid w:val="002E7F0E"/>
    <w:rsid w:val="002F0002"/>
    <w:rsid w:val="002F0D14"/>
    <w:rsid w:val="002F1786"/>
    <w:rsid w:val="002F2FA8"/>
    <w:rsid w:val="002F4A39"/>
    <w:rsid w:val="002F6C79"/>
    <w:rsid w:val="00302228"/>
    <w:rsid w:val="003023A5"/>
    <w:rsid w:val="00304E2E"/>
    <w:rsid w:val="00305FFF"/>
    <w:rsid w:val="003063D9"/>
    <w:rsid w:val="003070B9"/>
    <w:rsid w:val="00310FEF"/>
    <w:rsid w:val="0032089E"/>
    <w:rsid w:val="00321010"/>
    <w:rsid w:val="00322743"/>
    <w:rsid w:val="00322F9C"/>
    <w:rsid w:val="00324451"/>
    <w:rsid w:val="0032489B"/>
    <w:rsid w:val="00325EDE"/>
    <w:rsid w:val="00327A79"/>
    <w:rsid w:val="0033024C"/>
    <w:rsid w:val="00330CF7"/>
    <w:rsid w:val="00331D09"/>
    <w:rsid w:val="00333C39"/>
    <w:rsid w:val="00333D81"/>
    <w:rsid w:val="0033491C"/>
    <w:rsid w:val="0033537D"/>
    <w:rsid w:val="00337D85"/>
    <w:rsid w:val="003402D9"/>
    <w:rsid w:val="00340ED2"/>
    <w:rsid w:val="00341461"/>
    <w:rsid w:val="003438B1"/>
    <w:rsid w:val="0034576E"/>
    <w:rsid w:val="00346036"/>
    <w:rsid w:val="00347911"/>
    <w:rsid w:val="00347A80"/>
    <w:rsid w:val="00350D4D"/>
    <w:rsid w:val="00352306"/>
    <w:rsid w:val="003545B9"/>
    <w:rsid w:val="00354CC0"/>
    <w:rsid w:val="003570B4"/>
    <w:rsid w:val="00357765"/>
    <w:rsid w:val="003579E9"/>
    <w:rsid w:val="003610CE"/>
    <w:rsid w:val="00361F4B"/>
    <w:rsid w:val="00363307"/>
    <w:rsid w:val="0036748C"/>
    <w:rsid w:val="00367FEC"/>
    <w:rsid w:val="003710BE"/>
    <w:rsid w:val="0037308B"/>
    <w:rsid w:val="003749FE"/>
    <w:rsid w:val="00375072"/>
    <w:rsid w:val="003756B8"/>
    <w:rsid w:val="003763B6"/>
    <w:rsid w:val="0037718B"/>
    <w:rsid w:val="003773B2"/>
    <w:rsid w:val="003777EC"/>
    <w:rsid w:val="00377800"/>
    <w:rsid w:val="003779DB"/>
    <w:rsid w:val="00377FB0"/>
    <w:rsid w:val="003807E1"/>
    <w:rsid w:val="003807F2"/>
    <w:rsid w:val="003809C1"/>
    <w:rsid w:val="00382369"/>
    <w:rsid w:val="0038700D"/>
    <w:rsid w:val="00391309"/>
    <w:rsid w:val="003916EF"/>
    <w:rsid w:val="00395BD3"/>
    <w:rsid w:val="00397736"/>
    <w:rsid w:val="00397D8B"/>
    <w:rsid w:val="003A0AB3"/>
    <w:rsid w:val="003A0B4E"/>
    <w:rsid w:val="003A30C5"/>
    <w:rsid w:val="003A4353"/>
    <w:rsid w:val="003A707C"/>
    <w:rsid w:val="003B10F5"/>
    <w:rsid w:val="003B2B51"/>
    <w:rsid w:val="003B2BE5"/>
    <w:rsid w:val="003B3C3B"/>
    <w:rsid w:val="003B4DFF"/>
    <w:rsid w:val="003B5DED"/>
    <w:rsid w:val="003B7F49"/>
    <w:rsid w:val="003C0539"/>
    <w:rsid w:val="003C2E97"/>
    <w:rsid w:val="003C3270"/>
    <w:rsid w:val="003C33A5"/>
    <w:rsid w:val="003C3E15"/>
    <w:rsid w:val="003C4C32"/>
    <w:rsid w:val="003C7D9D"/>
    <w:rsid w:val="003D05D4"/>
    <w:rsid w:val="003D153E"/>
    <w:rsid w:val="003D1C24"/>
    <w:rsid w:val="003D21E9"/>
    <w:rsid w:val="003D41B3"/>
    <w:rsid w:val="003D7B75"/>
    <w:rsid w:val="003E1F11"/>
    <w:rsid w:val="003E2297"/>
    <w:rsid w:val="003E3F73"/>
    <w:rsid w:val="003E4A2E"/>
    <w:rsid w:val="003E4D5C"/>
    <w:rsid w:val="003F0002"/>
    <w:rsid w:val="003F4DEC"/>
    <w:rsid w:val="003F5891"/>
    <w:rsid w:val="004027DA"/>
    <w:rsid w:val="004028B8"/>
    <w:rsid w:val="00402E9F"/>
    <w:rsid w:val="00404628"/>
    <w:rsid w:val="00405C93"/>
    <w:rsid w:val="00407E50"/>
    <w:rsid w:val="00410A0E"/>
    <w:rsid w:val="00411873"/>
    <w:rsid w:val="00412F9A"/>
    <w:rsid w:val="004133CE"/>
    <w:rsid w:val="0041343F"/>
    <w:rsid w:val="00414F50"/>
    <w:rsid w:val="00415F6F"/>
    <w:rsid w:val="0041641B"/>
    <w:rsid w:val="00416854"/>
    <w:rsid w:val="00416E32"/>
    <w:rsid w:val="00417945"/>
    <w:rsid w:val="0042052B"/>
    <w:rsid w:val="00420A1A"/>
    <w:rsid w:val="00423329"/>
    <w:rsid w:val="00423E36"/>
    <w:rsid w:val="004251CF"/>
    <w:rsid w:val="00425220"/>
    <w:rsid w:val="00427A0E"/>
    <w:rsid w:val="00427D64"/>
    <w:rsid w:val="00427D8E"/>
    <w:rsid w:val="00427F11"/>
    <w:rsid w:val="0043104D"/>
    <w:rsid w:val="004337E5"/>
    <w:rsid w:val="00434D25"/>
    <w:rsid w:val="0043687D"/>
    <w:rsid w:val="0044146E"/>
    <w:rsid w:val="0044538F"/>
    <w:rsid w:val="00445649"/>
    <w:rsid w:val="004501EB"/>
    <w:rsid w:val="00450F99"/>
    <w:rsid w:val="00451DA6"/>
    <w:rsid w:val="00452D69"/>
    <w:rsid w:val="00454EC2"/>
    <w:rsid w:val="004610CD"/>
    <w:rsid w:val="00462AF7"/>
    <w:rsid w:val="004643B7"/>
    <w:rsid w:val="00466AA9"/>
    <w:rsid w:val="004678EB"/>
    <w:rsid w:val="00470012"/>
    <w:rsid w:val="00470F6B"/>
    <w:rsid w:val="00474286"/>
    <w:rsid w:val="00474321"/>
    <w:rsid w:val="004746DA"/>
    <w:rsid w:val="00474EED"/>
    <w:rsid w:val="00476BB4"/>
    <w:rsid w:val="00485CC0"/>
    <w:rsid w:val="004860D3"/>
    <w:rsid w:val="004926C5"/>
    <w:rsid w:val="00492D29"/>
    <w:rsid w:val="004940E8"/>
    <w:rsid w:val="004943BF"/>
    <w:rsid w:val="0049473C"/>
    <w:rsid w:val="00494917"/>
    <w:rsid w:val="0049497A"/>
    <w:rsid w:val="004968D0"/>
    <w:rsid w:val="004A0C16"/>
    <w:rsid w:val="004A1334"/>
    <w:rsid w:val="004A1B6A"/>
    <w:rsid w:val="004A39BF"/>
    <w:rsid w:val="004A3C8B"/>
    <w:rsid w:val="004A74CF"/>
    <w:rsid w:val="004A7DE8"/>
    <w:rsid w:val="004B2242"/>
    <w:rsid w:val="004B3726"/>
    <w:rsid w:val="004B3C12"/>
    <w:rsid w:val="004B3E0C"/>
    <w:rsid w:val="004B4136"/>
    <w:rsid w:val="004B6C4C"/>
    <w:rsid w:val="004B72D9"/>
    <w:rsid w:val="004B7AEF"/>
    <w:rsid w:val="004B7FA9"/>
    <w:rsid w:val="004C097D"/>
    <w:rsid w:val="004C5117"/>
    <w:rsid w:val="004C5693"/>
    <w:rsid w:val="004C58BF"/>
    <w:rsid w:val="004D008F"/>
    <w:rsid w:val="004D0A41"/>
    <w:rsid w:val="004D1F58"/>
    <w:rsid w:val="004D20D3"/>
    <w:rsid w:val="004D3EC1"/>
    <w:rsid w:val="004D67B4"/>
    <w:rsid w:val="004D7859"/>
    <w:rsid w:val="004D7FF0"/>
    <w:rsid w:val="004E0C60"/>
    <w:rsid w:val="004E174D"/>
    <w:rsid w:val="004E1AFE"/>
    <w:rsid w:val="004E22E0"/>
    <w:rsid w:val="004E46D8"/>
    <w:rsid w:val="004E5F14"/>
    <w:rsid w:val="004E6577"/>
    <w:rsid w:val="004E6B2C"/>
    <w:rsid w:val="004F02FE"/>
    <w:rsid w:val="004F110D"/>
    <w:rsid w:val="004F12AC"/>
    <w:rsid w:val="004F5130"/>
    <w:rsid w:val="004F5204"/>
    <w:rsid w:val="004F5206"/>
    <w:rsid w:val="004F6567"/>
    <w:rsid w:val="004F7179"/>
    <w:rsid w:val="00500E1D"/>
    <w:rsid w:val="00502C14"/>
    <w:rsid w:val="00505B87"/>
    <w:rsid w:val="00505F8E"/>
    <w:rsid w:val="00511C92"/>
    <w:rsid w:val="005125AA"/>
    <w:rsid w:val="00515B1E"/>
    <w:rsid w:val="00517474"/>
    <w:rsid w:val="0051754C"/>
    <w:rsid w:val="005177B1"/>
    <w:rsid w:val="005204EC"/>
    <w:rsid w:val="005218A6"/>
    <w:rsid w:val="0052269B"/>
    <w:rsid w:val="00522DF3"/>
    <w:rsid w:val="00525612"/>
    <w:rsid w:val="00527F38"/>
    <w:rsid w:val="005309A4"/>
    <w:rsid w:val="005322AC"/>
    <w:rsid w:val="00532A10"/>
    <w:rsid w:val="00532EC8"/>
    <w:rsid w:val="0053369C"/>
    <w:rsid w:val="00535FA4"/>
    <w:rsid w:val="00537A54"/>
    <w:rsid w:val="00537C35"/>
    <w:rsid w:val="00537C75"/>
    <w:rsid w:val="005404D4"/>
    <w:rsid w:val="00541E6E"/>
    <w:rsid w:val="00542384"/>
    <w:rsid w:val="005432AE"/>
    <w:rsid w:val="00543BA1"/>
    <w:rsid w:val="00545182"/>
    <w:rsid w:val="00545279"/>
    <w:rsid w:val="00547342"/>
    <w:rsid w:val="0055012C"/>
    <w:rsid w:val="00551785"/>
    <w:rsid w:val="00551C52"/>
    <w:rsid w:val="005524F5"/>
    <w:rsid w:val="00552BDF"/>
    <w:rsid w:val="005541B1"/>
    <w:rsid w:val="005547C7"/>
    <w:rsid w:val="00556731"/>
    <w:rsid w:val="005579CA"/>
    <w:rsid w:val="0056117E"/>
    <w:rsid w:val="00562039"/>
    <w:rsid w:val="00562303"/>
    <w:rsid w:val="00563048"/>
    <w:rsid w:val="005638C1"/>
    <w:rsid w:val="00564A64"/>
    <w:rsid w:val="00567422"/>
    <w:rsid w:val="00567C1A"/>
    <w:rsid w:val="00567F92"/>
    <w:rsid w:val="00570912"/>
    <w:rsid w:val="00570C05"/>
    <w:rsid w:val="0057109C"/>
    <w:rsid w:val="00573174"/>
    <w:rsid w:val="00573704"/>
    <w:rsid w:val="00574B93"/>
    <w:rsid w:val="00574F4C"/>
    <w:rsid w:val="00575EC4"/>
    <w:rsid w:val="0057619F"/>
    <w:rsid w:val="00581E31"/>
    <w:rsid w:val="00582500"/>
    <w:rsid w:val="005840F3"/>
    <w:rsid w:val="00584DBB"/>
    <w:rsid w:val="00590A05"/>
    <w:rsid w:val="00590D94"/>
    <w:rsid w:val="0059276E"/>
    <w:rsid w:val="00595214"/>
    <w:rsid w:val="00597D60"/>
    <w:rsid w:val="005A0BF5"/>
    <w:rsid w:val="005A36A2"/>
    <w:rsid w:val="005A7080"/>
    <w:rsid w:val="005A7123"/>
    <w:rsid w:val="005A7404"/>
    <w:rsid w:val="005B28B3"/>
    <w:rsid w:val="005B7307"/>
    <w:rsid w:val="005C0F7A"/>
    <w:rsid w:val="005C1136"/>
    <w:rsid w:val="005C30BC"/>
    <w:rsid w:val="005C36E9"/>
    <w:rsid w:val="005C3A89"/>
    <w:rsid w:val="005C3F34"/>
    <w:rsid w:val="005C45A3"/>
    <w:rsid w:val="005C5A6B"/>
    <w:rsid w:val="005C659B"/>
    <w:rsid w:val="005C6B5D"/>
    <w:rsid w:val="005C6D5F"/>
    <w:rsid w:val="005D0098"/>
    <w:rsid w:val="005D33E6"/>
    <w:rsid w:val="005D3CF5"/>
    <w:rsid w:val="005D444E"/>
    <w:rsid w:val="005D626D"/>
    <w:rsid w:val="005E0548"/>
    <w:rsid w:val="005E292D"/>
    <w:rsid w:val="005E40BD"/>
    <w:rsid w:val="005E5A2A"/>
    <w:rsid w:val="005E61C9"/>
    <w:rsid w:val="005F02B0"/>
    <w:rsid w:val="005F20FE"/>
    <w:rsid w:val="005F2C87"/>
    <w:rsid w:val="005F3F6F"/>
    <w:rsid w:val="005F5DA2"/>
    <w:rsid w:val="00603222"/>
    <w:rsid w:val="006045D7"/>
    <w:rsid w:val="00607A40"/>
    <w:rsid w:val="00607B6F"/>
    <w:rsid w:val="00615E1A"/>
    <w:rsid w:val="0061605C"/>
    <w:rsid w:val="00617B24"/>
    <w:rsid w:val="006225C1"/>
    <w:rsid w:val="0062266E"/>
    <w:rsid w:val="0062395C"/>
    <w:rsid w:val="00627B47"/>
    <w:rsid w:val="00627D5C"/>
    <w:rsid w:val="00633580"/>
    <w:rsid w:val="006339D7"/>
    <w:rsid w:val="00636543"/>
    <w:rsid w:val="00637C05"/>
    <w:rsid w:val="006434F5"/>
    <w:rsid w:val="00643C3F"/>
    <w:rsid w:val="00644614"/>
    <w:rsid w:val="00645062"/>
    <w:rsid w:val="006455DE"/>
    <w:rsid w:val="00646819"/>
    <w:rsid w:val="00647521"/>
    <w:rsid w:val="00652666"/>
    <w:rsid w:val="006550C1"/>
    <w:rsid w:val="00656B2A"/>
    <w:rsid w:val="00660ABB"/>
    <w:rsid w:val="006614B7"/>
    <w:rsid w:val="00663B34"/>
    <w:rsid w:val="00664A6B"/>
    <w:rsid w:val="00665B46"/>
    <w:rsid w:val="00667D58"/>
    <w:rsid w:val="00670BEA"/>
    <w:rsid w:val="006723C7"/>
    <w:rsid w:val="006732E2"/>
    <w:rsid w:val="00674613"/>
    <w:rsid w:val="00674C29"/>
    <w:rsid w:val="00677A76"/>
    <w:rsid w:val="00677F2C"/>
    <w:rsid w:val="006808F9"/>
    <w:rsid w:val="00681B31"/>
    <w:rsid w:val="00683DFA"/>
    <w:rsid w:val="00691AA0"/>
    <w:rsid w:val="0069427C"/>
    <w:rsid w:val="0069447E"/>
    <w:rsid w:val="006967E5"/>
    <w:rsid w:val="006A0788"/>
    <w:rsid w:val="006A0C11"/>
    <w:rsid w:val="006A2E77"/>
    <w:rsid w:val="006A34E3"/>
    <w:rsid w:val="006A4B03"/>
    <w:rsid w:val="006A5EA1"/>
    <w:rsid w:val="006A69E8"/>
    <w:rsid w:val="006B0E51"/>
    <w:rsid w:val="006B425A"/>
    <w:rsid w:val="006B53F0"/>
    <w:rsid w:val="006B5E48"/>
    <w:rsid w:val="006B66C3"/>
    <w:rsid w:val="006B69D2"/>
    <w:rsid w:val="006B79C0"/>
    <w:rsid w:val="006C36D4"/>
    <w:rsid w:val="006C38FC"/>
    <w:rsid w:val="006C47DD"/>
    <w:rsid w:val="006C62C8"/>
    <w:rsid w:val="006C69E9"/>
    <w:rsid w:val="006D1CBB"/>
    <w:rsid w:val="006D2A99"/>
    <w:rsid w:val="006D2FF9"/>
    <w:rsid w:val="006D669B"/>
    <w:rsid w:val="006D6996"/>
    <w:rsid w:val="006D6BBF"/>
    <w:rsid w:val="006D7ABC"/>
    <w:rsid w:val="006E0D72"/>
    <w:rsid w:val="006E2B88"/>
    <w:rsid w:val="006E4614"/>
    <w:rsid w:val="006E4DB7"/>
    <w:rsid w:val="006E631E"/>
    <w:rsid w:val="006E6B92"/>
    <w:rsid w:val="006F0199"/>
    <w:rsid w:val="006F139D"/>
    <w:rsid w:val="006F18BB"/>
    <w:rsid w:val="006F28EE"/>
    <w:rsid w:val="006F2C19"/>
    <w:rsid w:val="006F355F"/>
    <w:rsid w:val="006F6F30"/>
    <w:rsid w:val="0070355E"/>
    <w:rsid w:val="00705C2E"/>
    <w:rsid w:val="007060AD"/>
    <w:rsid w:val="0070690B"/>
    <w:rsid w:val="00706D04"/>
    <w:rsid w:val="0070777A"/>
    <w:rsid w:val="0071291E"/>
    <w:rsid w:val="007154D0"/>
    <w:rsid w:val="00715869"/>
    <w:rsid w:val="007171A1"/>
    <w:rsid w:val="00717558"/>
    <w:rsid w:val="00717F2F"/>
    <w:rsid w:val="00720E51"/>
    <w:rsid w:val="0072193C"/>
    <w:rsid w:val="0072341A"/>
    <w:rsid w:val="00724ACA"/>
    <w:rsid w:val="00724E9E"/>
    <w:rsid w:val="00726713"/>
    <w:rsid w:val="007273A1"/>
    <w:rsid w:val="007335D9"/>
    <w:rsid w:val="007349D1"/>
    <w:rsid w:val="00735C28"/>
    <w:rsid w:val="00736774"/>
    <w:rsid w:val="007371F8"/>
    <w:rsid w:val="00743214"/>
    <w:rsid w:val="00744851"/>
    <w:rsid w:val="00745E4D"/>
    <w:rsid w:val="00751FF9"/>
    <w:rsid w:val="007530DA"/>
    <w:rsid w:val="00753AE1"/>
    <w:rsid w:val="0075422A"/>
    <w:rsid w:val="00756407"/>
    <w:rsid w:val="00756BF0"/>
    <w:rsid w:val="00756FC7"/>
    <w:rsid w:val="00760BB3"/>
    <w:rsid w:val="0076100F"/>
    <w:rsid w:val="007644C8"/>
    <w:rsid w:val="00764A22"/>
    <w:rsid w:val="00767820"/>
    <w:rsid w:val="00770F0A"/>
    <w:rsid w:val="00772B10"/>
    <w:rsid w:val="007733FE"/>
    <w:rsid w:val="00773F8E"/>
    <w:rsid w:val="00775A16"/>
    <w:rsid w:val="00775C87"/>
    <w:rsid w:val="007768DB"/>
    <w:rsid w:val="00782938"/>
    <w:rsid w:val="007829CF"/>
    <w:rsid w:val="00782BA5"/>
    <w:rsid w:val="00783706"/>
    <w:rsid w:val="0078432E"/>
    <w:rsid w:val="0078436B"/>
    <w:rsid w:val="00785CBC"/>
    <w:rsid w:val="00786E1D"/>
    <w:rsid w:val="00787259"/>
    <w:rsid w:val="00787997"/>
    <w:rsid w:val="007A06F5"/>
    <w:rsid w:val="007A1DF1"/>
    <w:rsid w:val="007A2477"/>
    <w:rsid w:val="007A2E7A"/>
    <w:rsid w:val="007A2FD9"/>
    <w:rsid w:val="007A410B"/>
    <w:rsid w:val="007A4C60"/>
    <w:rsid w:val="007A4ED9"/>
    <w:rsid w:val="007A512F"/>
    <w:rsid w:val="007A6B98"/>
    <w:rsid w:val="007A70BF"/>
    <w:rsid w:val="007A7AF4"/>
    <w:rsid w:val="007B1019"/>
    <w:rsid w:val="007B1EE7"/>
    <w:rsid w:val="007B5294"/>
    <w:rsid w:val="007B6BCD"/>
    <w:rsid w:val="007B6E67"/>
    <w:rsid w:val="007C025C"/>
    <w:rsid w:val="007C0439"/>
    <w:rsid w:val="007C056F"/>
    <w:rsid w:val="007C17C2"/>
    <w:rsid w:val="007C42B6"/>
    <w:rsid w:val="007C47E2"/>
    <w:rsid w:val="007D04BB"/>
    <w:rsid w:val="007D18AA"/>
    <w:rsid w:val="007D40AF"/>
    <w:rsid w:val="007D49ED"/>
    <w:rsid w:val="007D5FBF"/>
    <w:rsid w:val="007D6A64"/>
    <w:rsid w:val="007D6E6F"/>
    <w:rsid w:val="007E126C"/>
    <w:rsid w:val="007E1A24"/>
    <w:rsid w:val="007E2B30"/>
    <w:rsid w:val="007F07EF"/>
    <w:rsid w:val="007F2BE2"/>
    <w:rsid w:val="007F3396"/>
    <w:rsid w:val="007F4498"/>
    <w:rsid w:val="007F6682"/>
    <w:rsid w:val="007F6CC7"/>
    <w:rsid w:val="007F6CF1"/>
    <w:rsid w:val="00801054"/>
    <w:rsid w:val="00802B10"/>
    <w:rsid w:val="00803082"/>
    <w:rsid w:val="00803655"/>
    <w:rsid w:val="00805927"/>
    <w:rsid w:val="00806D6F"/>
    <w:rsid w:val="00812BAD"/>
    <w:rsid w:val="00812BE8"/>
    <w:rsid w:val="00813194"/>
    <w:rsid w:val="008153E8"/>
    <w:rsid w:val="00815425"/>
    <w:rsid w:val="008155F6"/>
    <w:rsid w:val="00816446"/>
    <w:rsid w:val="0081655D"/>
    <w:rsid w:val="00817442"/>
    <w:rsid w:val="008228FC"/>
    <w:rsid w:val="00822EED"/>
    <w:rsid w:val="008231D9"/>
    <w:rsid w:val="00823393"/>
    <w:rsid w:val="00823576"/>
    <w:rsid w:val="00823F11"/>
    <w:rsid w:val="00832CAD"/>
    <w:rsid w:val="00833783"/>
    <w:rsid w:val="00834619"/>
    <w:rsid w:val="0083516F"/>
    <w:rsid w:val="00835615"/>
    <w:rsid w:val="008362DA"/>
    <w:rsid w:val="00836917"/>
    <w:rsid w:val="008379E1"/>
    <w:rsid w:val="00842AA1"/>
    <w:rsid w:val="00843181"/>
    <w:rsid w:val="00845085"/>
    <w:rsid w:val="0084649B"/>
    <w:rsid w:val="00847A44"/>
    <w:rsid w:val="00847CE2"/>
    <w:rsid w:val="0085135A"/>
    <w:rsid w:val="00853412"/>
    <w:rsid w:val="0085473F"/>
    <w:rsid w:val="00855B8B"/>
    <w:rsid w:val="008568F8"/>
    <w:rsid w:val="00857B16"/>
    <w:rsid w:val="008602C3"/>
    <w:rsid w:val="00860443"/>
    <w:rsid w:val="0086074F"/>
    <w:rsid w:val="00862E29"/>
    <w:rsid w:val="00864FF6"/>
    <w:rsid w:val="00865252"/>
    <w:rsid w:val="00865664"/>
    <w:rsid w:val="00870164"/>
    <w:rsid w:val="008715B6"/>
    <w:rsid w:val="00871EA9"/>
    <w:rsid w:val="0087239E"/>
    <w:rsid w:val="00872DC9"/>
    <w:rsid w:val="00873F44"/>
    <w:rsid w:val="00874111"/>
    <w:rsid w:val="00874390"/>
    <w:rsid w:val="00874CB7"/>
    <w:rsid w:val="00875B19"/>
    <w:rsid w:val="00876200"/>
    <w:rsid w:val="008763EE"/>
    <w:rsid w:val="0087680E"/>
    <w:rsid w:val="00877653"/>
    <w:rsid w:val="0088081A"/>
    <w:rsid w:val="00881D58"/>
    <w:rsid w:val="008836D3"/>
    <w:rsid w:val="00883838"/>
    <w:rsid w:val="00886F72"/>
    <w:rsid w:val="00892D41"/>
    <w:rsid w:val="008944F4"/>
    <w:rsid w:val="00894C37"/>
    <w:rsid w:val="008973E5"/>
    <w:rsid w:val="0089760F"/>
    <w:rsid w:val="00897A6B"/>
    <w:rsid w:val="008A18E6"/>
    <w:rsid w:val="008A3DCA"/>
    <w:rsid w:val="008A57CE"/>
    <w:rsid w:val="008B02C3"/>
    <w:rsid w:val="008B0570"/>
    <w:rsid w:val="008B37A9"/>
    <w:rsid w:val="008B3C25"/>
    <w:rsid w:val="008B4428"/>
    <w:rsid w:val="008B4FE2"/>
    <w:rsid w:val="008B5B6E"/>
    <w:rsid w:val="008B6D0E"/>
    <w:rsid w:val="008C1FC8"/>
    <w:rsid w:val="008C5433"/>
    <w:rsid w:val="008C59B1"/>
    <w:rsid w:val="008C7508"/>
    <w:rsid w:val="008D152F"/>
    <w:rsid w:val="008D2AE2"/>
    <w:rsid w:val="008D2C6B"/>
    <w:rsid w:val="008D33E1"/>
    <w:rsid w:val="008D573D"/>
    <w:rsid w:val="008D609F"/>
    <w:rsid w:val="008D65F5"/>
    <w:rsid w:val="008D6B4C"/>
    <w:rsid w:val="008D7313"/>
    <w:rsid w:val="008E068F"/>
    <w:rsid w:val="008E3630"/>
    <w:rsid w:val="008E4953"/>
    <w:rsid w:val="008E6EAD"/>
    <w:rsid w:val="008F182F"/>
    <w:rsid w:val="008F3374"/>
    <w:rsid w:val="008F3CE0"/>
    <w:rsid w:val="008F3EE3"/>
    <w:rsid w:val="009002D9"/>
    <w:rsid w:val="00900C83"/>
    <w:rsid w:val="00901F2A"/>
    <w:rsid w:val="009026E1"/>
    <w:rsid w:val="00902862"/>
    <w:rsid w:val="00903687"/>
    <w:rsid w:val="009048DA"/>
    <w:rsid w:val="00905497"/>
    <w:rsid w:val="009057FA"/>
    <w:rsid w:val="0090609A"/>
    <w:rsid w:val="00907BDF"/>
    <w:rsid w:val="0091090A"/>
    <w:rsid w:val="00911EA1"/>
    <w:rsid w:val="00912027"/>
    <w:rsid w:val="00913AAA"/>
    <w:rsid w:val="009141CA"/>
    <w:rsid w:val="0091785F"/>
    <w:rsid w:val="00920473"/>
    <w:rsid w:val="00920506"/>
    <w:rsid w:val="00930AB1"/>
    <w:rsid w:val="0093260F"/>
    <w:rsid w:val="00934831"/>
    <w:rsid w:val="00936998"/>
    <w:rsid w:val="00937485"/>
    <w:rsid w:val="00937813"/>
    <w:rsid w:val="009414E4"/>
    <w:rsid w:val="00941E7E"/>
    <w:rsid w:val="00947F54"/>
    <w:rsid w:val="00951D04"/>
    <w:rsid w:val="0095260E"/>
    <w:rsid w:val="0095281D"/>
    <w:rsid w:val="00953885"/>
    <w:rsid w:val="00955839"/>
    <w:rsid w:val="00956332"/>
    <w:rsid w:val="00956510"/>
    <w:rsid w:val="00961929"/>
    <w:rsid w:val="00962685"/>
    <w:rsid w:val="00963278"/>
    <w:rsid w:val="0096467F"/>
    <w:rsid w:val="0096540D"/>
    <w:rsid w:val="00965F7C"/>
    <w:rsid w:val="00966DE6"/>
    <w:rsid w:val="00967564"/>
    <w:rsid w:val="0096785F"/>
    <w:rsid w:val="00976717"/>
    <w:rsid w:val="009775AE"/>
    <w:rsid w:val="009775E1"/>
    <w:rsid w:val="009803E4"/>
    <w:rsid w:val="00980E17"/>
    <w:rsid w:val="0098161C"/>
    <w:rsid w:val="00981CCD"/>
    <w:rsid w:val="00982B8A"/>
    <w:rsid w:val="00982F16"/>
    <w:rsid w:val="009857F8"/>
    <w:rsid w:val="00985F26"/>
    <w:rsid w:val="00986752"/>
    <w:rsid w:val="0098746A"/>
    <w:rsid w:val="009906F1"/>
    <w:rsid w:val="00991A3E"/>
    <w:rsid w:val="009926B6"/>
    <w:rsid w:val="009943B0"/>
    <w:rsid w:val="009A1028"/>
    <w:rsid w:val="009A1274"/>
    <w:rsid w:val="009A3B65"/>
    <w:rsid w:val="009A3D2A"/>
    <w:rsid w:val="009A4895"/>
    <w:rsid w:val="009A526A"/>
    <w:rsid w:val="009A5631"/>
    <w:rsid w:val="009A592E"/>
    <w:rsid w:val="009A670A"/>
    <w:rsid w:val="009A776B"/>
    <w:rsid w:val="009B044B"/>
    <w:rsid w:val="009B4071"/>
    <w:rsid w:val="009B50CF"/>
    <w:rsid w:val="009B6405"/>
    <w:rsid w:val="009B7BB0"/>
    <w:rsid w:val="009C10CB"/>
    <w:rsid w:val="009C1B65"/>
    <w:rsid w:val="009C505C"/>
    <w:rsid w:val="009C50D8"/>
    <w:rsid w:val="009C5147"/>
    <w:rsid w:val="009C530A"/>
    <w:rsid w:val="009C7275"/>
    <w:rsid w:val="009D1A0E"/>
    <w:rsid w:val="009D321D"/>
    <w:rsid w:val="009D360E"/>
    <w:rsid w:val="009D36C9"/>
    <w:rsid w:val="009D4086"/>
    <w:rsid w:val="009D4E37"/>
    <w:rsid w:val="009D5150"/>
    <w:rsid w:val="009D5C68"/>
    <w:rsid w:val="009D7299"/>
    <w:rsid w:val="009D780C"/>
    <w:rsid w:val="009D7D71"/>
    <w:rsid w:val="009E01C0"/>
    <w:rsid w:val="009E1354"/>
    <w:rsid w:val="009E1B31"/>
    <w:rsid w:val="009E1DA5"/>
    <w:rsid w:val="009E51AA"/>
    <w:rsid w:val="009E7B03"/>
    <w:rsid w:val="009F11E9"/>
    <w:rsid w:val="009F254A"/>
    <w:rsid w:val="009F2BB3"/>
    <w:rsid w:val="009F3116"/>
    <w:rsid w:val="009F3F45"/>
    <w:rsid w:val="009F49BE"/>
    <w:rsid w:val="009F57E0"/>
    <w:rsid w:val="009F588A"/>
    <w:rsid w:val="009F5B39"/>
    <w:rsid w:val="009F5CEF"/>
    <w:rsid w:val="009F6301"/>
    <w:rsid w:val="009F783A"/>
    <w:rsid w:val="009F7DDD"/>
    <w:rsid w:val="00A00299"/>
    <w:rsid w:val="00A002EF"/>
    <w:rsid w:val="00A013AB"/>
    <w:rsid w:val="00A01CCC"/>
    <w:rsid w:val="00A01DD7"/>
    <w:rsid w:val="00A028D8"/>
    <w:rsid w:val="00A030FF"/>
    <w:rsid w:val="00A04EE6"/>
    <w:rsid w:val="00A052CE"/>
    <w:rsid w:val="00A06181"/>
    <w:rsid w:val="00A105CD"/>
    <w:rsid w:val="00A10B83"/>
    <w:rsid w:val="00A118E6"/>
    <w:rsid w:val="00A13038"/>
    <w:rsid w:val="00A13F2C"/>
    <w:rsid w:val="00A16EB6"/>
    <w:rsid w:val="00A2079E"/>
    <w:rsid w:val="00A20AF3"/>
    <w:rsid w:val="00A2338A"/>
    <w:rsid w:val="00A240B3"/>
    <w:rsid w:val="00A25F6D"/>
    <w:rsid w:val="00A26648"/>
    <w:rsid w:val="00A27F30"/>
    <w:rsid w:val="00A31BDA"/>
    <w:rsid w:val="00A31BDE"/>
    <w:rsid w:val="00A31FEF"/>
    <w:rsid w:val="00A34DB3"/>
    <w:rsid w:val="00A3568B"/>
    <w:rsid w:val="00A362DB"/>
    <w:rsid w:val="00A36A1A"/>
    <w:rsid w:val="00A37151"/>
    <w:rsid w:val="00A40254"/>
    <w:rsid w:val="00A44D50"/>
    <w:rsid w:val="00A45579"/>
    <w:rsid w:val="00A45C8B"/>
    <w:rsid w:val="00A47F56"/>
    <w:rsid w:val="00A51303"/>
    <w:rsid w:val="00A514F8"/>
    <w:rsid w:val="00A52B3E"/>
    <w:rsid w:val="00A53574"/>
    <w:rsid w:val="00A5417E"/>
    <w:rsid w:val="00A54EC4"/>
    <w:rsid w:val="00A5504A"/>
    <w:rsid w:val="00A553E1"/>
    <w:rsid w:val="00A57E29"/>
    <w:rsid w:val="00A60ABC"/>
    <w:rsid w:val="00A62C34"/>
    <w:rsid w:val="00A63393"/>
    <w:rsid w:val="00A63971"/>
    <w:rsid w:val="00A639A9"/>
    <w:rsid w:val="00A65252"/>
    <w:rsid w:val="00A661A0"/>
    <w:rsid w:val="00A67050"/>
    <w:rsid w:val="00A671D4"/>
    <w:rsid w:val="00A702A2"/>
    <w:rsid w:val="00A70925"/>
    <w:rsid w:val="00A70C58"/>
    <w:rsid w:val="00A72275"/>
    <w:rsid w:val="00A72BE7"/>
    <w:rsid w:val="00A75A37"/>
    <w:rsid w:val="00A77760"/>
    <w:rsid w:val="00A820C4"/>
    <w:rsid w:val="00A823B6"/>
    <w:rsid w:val="00A82485"/>
    <w:rsid w:val="00A8293B"/>
    <w:rsid w:val="00A82D38"/>
    <w:rsid w:val="00A84BC7"/>
    <w:rsid w:val="00A851F9"/>
    <w:rsid w:val="00A87794"/>
    <w:rsid w:val="00A9053C"/>
    <w:rsid w:val="00A92942"/>
    <w:rsid w:val="00A95909"/>
    <w:rsid w:val="00A96828"/>
    <w:rsid w:val="00A976E0"/>
    <w:rsid w:val="00AA1366"/>
    <w:rsid w:val="00AA1958"/>
    <w:rsid w:val="00AA19F8"/>
    <w:rsid w:val="00AA2B5F"/>
    <w:rsid w:val="00AA3B96"/>
    <w:rsid w:val="00AA428F"/>
    <w:rsid w:val="00AA4393"/>
    <w:rsid w:val="00AA7B13"/>
    <w:rsid w:val="00AB48F7"/>
    <w:rsid w:val="00AB530A"/>
    <w:rsid w:val="00AB542C"/>
    <w:rsid w:val="00AB5757"/>
    <w:rsid w:val="00AB60C9"/>
    <w:rsid w:val="00AB69F2"/>
    <w:rsid w:val="00AB6E57"/>
    <w:rsid w:val="00AC0E53"/>
    <w:rsid w:val="00AC4DC0"/>
    <w:rsid w:val="00AC620C"/>
    <w:rsid w:val="00AC7C68"/>
    <w:rsid w:val="00AD48B7"/>
    <w:rsid w:val="00AD5375"/>
    <w:rsid w:val="00AD563E"/>
    <w:rsid w:val="00AD5A9C"/>
    <w:rsid w:val="00AD5D9B"/>
    <w:rsid w:val="00AD77C5"/>
    <w:rsid w:val="00AE04FA"/>
    <w:rsid w:val="00AE06DF"/>
    <w:rsid w:val="00AE7948"/>
    <w:rsid w:val="00AE7DBB"/>
    <w:rsid w:val="00AF001D"/>
    <w:rsid w:val="00AF0ADF"/>
    <w:rsid w:val="00AF1480"/>
    <w:rsid w:val="00AF6745"/>
    <w:rsid w:val="00AF6E82"/>
    <w:rsid w:val="00AF7EF2"/>
    <w:rsid w:val="00B00762"/>
    <w:rsid w:val="00B018ED"/>
    <w:rsid w:val="00B0480E"/>
    <w:rsid w:val="00B04EE0"/>
    <w:rsid w:val="00B07726"/>
    <w:rsid w:val="00B10025"/>
    <w:rsid w:val="00B1065C"/>
    <w:rsid w:val="00B108DA"/>
    <w:rsid w:val="00B10EFC"/>
    <w:rsid w:val="00B1147F"/>
    <w:rsid w:val="00B1296B"/>
    <w:rsid w:val="00B149D7"/>
    <w:rsid w:val="00B17202"/>
    <w:rsid w:val="00B26940"/>
    <w:rsid w:val="00B272E0"/>
    <w:rsid w:val="00B32547"/>
    <w:rsid w:val="00B337EB"/>
    <w:rsid w:val="00B3444F"/>
    <w:rsid w:val="00B35766"/>
    <w:rsid w:val="00B37040"/>
    <w:rsid w:val="00B3711E"/>
    <w:rsid w:val="00B37378"/>
    <w:rsid w:val="00B37776"/>
    <w:rsid w:val="00B46E7F"/>
    <w:rsid w:val="00B471C7"/>
    <w:rsid w:val="00B4792A"/>
    <w:rsid w:val="00B50039"/>
    <w:rsid w:val="00B51098"/>
    <w:rsid w:val="00B5111A"/>
    <w:rsid w:val="00B5124D"/>
    <w:rsid w:val="00B5306A"/>
    <w:rsid w:val="00B53CAC"/>
    <w:rsid w:val="00B550D3"/>
    <w:rsid w:val="00B56581"/>
    <w:rsid w:val="00B56891"/>
    <w:rsid w:val="00B57090"/>
    <w:rsid w:val="00B605FD"/>
    <w:rsid w:val="00B6079A"/>
    <w:rsid w:val="00B61054"/>
    <w:rsid w:val="00B614C1"/>
    <w:rsid w:val="00B61892"/>
    <w:rsid w:val="00B64C08"/>
    <w:rsid w:val="00B65737"/>
    <w:rsid w:val="00B65B6C"/>
    <w:rsid w:val="00B70168"/>
    <w:rsid w:val="00B71900"/>
    <w:rsid w:val="00B73D93"/>
    <w:rsid w:val="00B74924"/>
    <w:rsid w:val="00B74980"/>
    <w:rsid w:val="00B77C88"/>
    <w:rsid w:val="00B77D3B"/>
    <w:rsid w:val="00B77F95"/>
    <w:rsid w:val="00B80F1F"/>
    <w:rsid w:val="00B84BCE"/>
    <w:rsid w:val="00B8594A"/>
    <w:rsid w:val="00B85B8D"/>
    <w:rsid w:val="00B90FD6"/>
    <w:rsid w:val="00B94180"/>
    <w:rsid w:val="00B978C5"/>
    <w:rsid w:val="00B97E12"/>
    <w:rsid w:val="00BA054E"/>
    <w:rsid w:val="00BA0D44"/>
    <w:rsid w:val="00BA10F8"/>
    <w:rsid w:val="00BA2D1F"/>
    <w:rsid w:val="00BA39D5"/>
    <w:rsid w:val="00BA3D42"/>
    <w:rsid w:val="00BA41FA"/>
    <w:rsid w:val="00BA46B0"/>
    <w:rsid w:val="00BA5856"/>
    <w:rsid w:val="00BA6A29"/>
    <w:rsid w:val="00BA6DF7"/>
    <w:rsid w:val="00BA74C5"/>
    <w:rsid w:val="00BB285B"/>
    <w:rsid w:val="00BB570F"/>
    <w:rsid w:val="00BC016F"/>
    <w:rsid w:val="00BC0205"/>
    <w:rsid w:val="00BC324F"/>
    <w:rsid w:val="00BC4F63"/>
    <w:rsid w:val="00BD0DCC"/>
    <w:rsid w:val="00BD0FB5"/>
    <w:rsid w:val="00BD316F"/>
    <w:rsid w:val="00BE09B9"/>
    <w:rsid w:val="00BE178B"/>
    <w:rsid w:val="00BE1A67"/>
    <w:rsid w:val="00BE33D2"/>
    <w:rsid w:val="00BE72F5"/>
    <w:rsid w:val="00BF0A28"/>
    <w:rsid w:val="00BF0C48"/>
    <w:rsid w:val="00BF12E7"/>
    <w:rsid w:val="00BF2703"/>
    <w:rsid w:val="00BF30C5"/>
    <w:rsid w:val="00BF3657"/>
    <w:rsid w:val="00BF4D3D"/>
    <w:rsid w:val="00BF5149"/>
    <w:rsid w:val="00BF72DD"/>
    <w:rsid w:val="00BF7FAE"/>
    <w:rsid w:val="00C000F0"/>
    <w:rsid w:val="00C0029B"/>
    <w:rsid w:val="00C00485"/>
    <w:rsid w:val="00C01720"/>
    <w:rsid w:val="00C027D1"/>
    <w:rsid w:val="00C03E29"/>
    <w:rsid w:val="00C053A3"/>
    <w:rsid w:val="00C10407"/>
    <w:rsid w:val="00C12934"/>
    <w:rsid w:val="00C135DF"/>
    <w:rsid w:val="00C13626"/>
    <w:rsid w:val="00C1691D"/>
    <w:rsid w:val="00C2040B"/>
    <w:rsid w:val="00C216D6"/>
    <w:rsid w:val="00C22E73"/>
    <w:rsid w:val="00C24116"/>
    <w:rsid w:val="00C266BA"/>
    <w:rsid w:val="00C269A2"/>
    <w:rsid w:val="00C26B0F"/>
    <w:rsid w:val="00C26E4A"/>
    <w:rsid w:val="00C27F52"/>
    <w:rsid w:val="00C31094"/>
    <w:rsid w:val="00C326CC"/>
    <w:rsid w:val="00C32CFA"/>
    <w:rsid w:val="00C33D61"/>
    <w:rsid w:val="00C345F7"/>
    <w:rsid w:val="00C34EA7"/>
    <w:rsid w:val="00C352BC"/>
    <w:rsid w:val="00C356EA"/>
    <w:rsid w:val="00C368E8"/>
    <w:rsid w:val="00C374C8"/>
    <w:rsid w:val="00C37F5D"/>
    <w:rsid w:val="00C418D9"/>
    <w:rsid w:val="00C425CB"/>
    <w:rsid w:val="00C42606"/>
    <w:rsid w:val="00C433DB"/>
    <w:rsid w:val="00C44ABC"/>
    <w:rsid w:val="00C502A3"/>
    <w:rsid w:val="00C50695"/>
    <w:rsid w:val="00C5118E"/>
    <w:rsid w:val="00C535B9"/>
    <w:rsid w:val="00C5418C"/>
    <w:rsid w:val="00C54BF4"/>
    <w:rsid w:val="00C54D30"/>
    <w:rsid w:val="00C551CA"/>
    <w:rsid w:val="00C56488"/>
    <w:rsid w:val="00C60B5B"/>
    <w:rsid w:val="00C614B4"/>
    <w:rsid w:val="00C61CEE"/>
    <w:rsid w:val="00C6219F"/>
    <w:rsid w:val="00C621DA"/>
    <w:rsid w:val="00C6675B"/>
    <w:rsid w:val="00C7027B"/>
    <w:rsid w:val="00C72BDA"/>
    <w:rsid w:val="00C7479D"/>
    <w:rsid w:val="00C75458"/>
    <w:rsid w:val="00C75E16"/>
    <w:rsid w:val="00C80163"/>
    <w:rsid w:val="00C80E18"/>
    <w:rsid w:val="00C810E9"/>
    <w:rsid w:val="00C8157A"/>
    <w:rsid w:val="00C817F6"/>
    <w:rsid w:val="00C81E85"/>
    <w:rsid w:val="00C84B24"/>
    <w:rsid w:val="00C86D79"/>
    <w:rsid w:val="00C87075"/>
    <w:rsid w:val="00C878D5"/>
    <w:rsid w:val="00C90CE6"/>
    <w:rsid w:val="00C9128C"/>
    <w:rsid w:val="00C91B35"/>
    <w:rsid w:val="00C947C3"/>
    <w:rsid w:val="00C9521C"/>
    <w:rsid w:val="00C95803"/>
    <w:rsid w:val="00CA1187"/>
    <w:rsid w:val="00CA1FAC"/>
    <w:rsid w:val="00CA2422"/>
    <w:rsid w:val="00CA3057"/>
    <w:rsid w:val="00CA4344"/>
    <w:rsid w:val="00CA45D5"/>
    <w:rsid w:val="00CA557A"/>
    <w:rsid w:val="00CA573F"/>
    <w:rsid w:val="00CA7C1E"/>
    <w:rsid w:val="00CB0047"/>
    <w:rsid w:val="00CB07ED"/>
    <w:rsid w:val="00CB1594"/>
    <w:rsid w:val="00CB1BB0"/>
    <w:rsid w:val="00CB23B8"/>
    <w:rsid w:val="00CB2466"/>
    <w:rsid w:val="00CB2D44"/>
    <w:rsid w:val="00CB3741"/>
    <w:rsid w:val="00CB3D2F"/>
    <w:rsid w:val="00CB48D1"/>
    <w:rsid w:val="00CB5430"/>
    <w:rsid w:val="00CB59DA"/>
    <w:rsid w:val="00CB6AFD"/>
    <w:rsid w:val="00CC1086"/>
    <w:rsid w:val="00CC1D57"/>
    <w:rsid w:val="00CC37AF"/>
    <w:rsid w:val="00CC4C4A"/>
    <w:rsid w:val="00CC52F0"/>
    <w:rsid w:val="00CC75ED"/>
    <w:rsid w:val="00CC7628"/>
    <w:rsid w:val="00CD1437"/>
    <w:rsid w:val="00CD1CA5"/>
    <w:rsid w:val="00CE0A0A"/>
    <w:rsid w:val="00CE14E1"/>
    <w:rsid w:val="00CE162E"/>
    <w:rsid w:val="00CE1953"/>
    <w:rsid w:val="00CE43A1"/>
    <w:rsid w:val="00CE5146"/>
    <w:rsid w:val="00CE5696"/>
    <w:rsid w:val="00CF13F2"/>
    <w:rsid w:val="00CF1D43"/>
    <w:rsid w:val="00CF2611"/>
    <w:rsid w:val="00CF3F74"/>
    <w:rsid w:val="00CF7194"/>
    <w:rsid w:val="00D01263"/>
    <w:rsid w:val="00D02275"/>
    <w:rsid w:val="00D03D70"/>
    <w:rsid w:val="00D12490"/>
    <w:rsid w:val="00D134DF"/>
    <w:rsid w:val="00D1361C"/>
    <w:rsid w:val="00D137C6"/>
    <w:rsid w:val="00D13B85"/>
    <w:rsid w:val="00D14FEC"/>
    <w:rsid w:val="00D152BD"/>
    <w:rsid w:val="00D16F42"/>
    <w:rsid w:val="00D17ED7"/>
    <w:rsid w:val="00D20BA7"/>
    <w:rsid w:val="00D22522"/>
    <w:rsid w:val="00D26B26"/>
    <w:rsid w:val="00D30711"/>
    <w:rsid w:val="00D31560"/>
    <w:rsid w:val="00D316E5"/>
    <w:rsid w:val="00D31963"/>
    <w:rsid w:val="00D32E86"/>
    <w:rsid w:val="00D33DAA"/>
    <w:rsid w:val="00D353A7"/>
    <w:rsid w:val="00D35612"/>
    <w:rsid w:val="00D36A49"/>
    <w:rsid w:val="00D4061D"/>
    <w:rsid w:val="00D407D6"/>
    <w:rsid w:val="00D42EFC"/>
    <w:rsid w:val="00D43020"/>
    <w:rsid w:val="00D44308"/>
    <w:rsid w:val="00D45AFD"/>
    <w:rsid w:val="00D45E46"/>
    <w:rsid w:val="00D46FDA"/>
    <w:rsid w:val="00D502FD"/>
    <w:rsid w:val="00D50AE4"/>
    <w:rsid w:val="00D5214B"/>
    <w:rsid w:val="00D5346A"/>
    <w:rsid w:val="00D55E0D"/>
    <w:rsid w:val="00D55E26"/>
    <w:rsid w:val="00D568D2"/>
    <w:rsid w:val="00D610C8"/>
    <w:rsid w:val="00D616E0"/>
    <w:rsid w:val="00D61846"/>
    <w:rsid w:val="00D627D9"/>
    <w:rsid w:val="00D6483E"/>
    <w:rsid w:val="00D661DE"/>
    <w:rsid w:val="00D66237"/>
    <w:rsid w:val="00D66E5E"/>
    <w:rsid w:val="00D6791B"/>
    <w:rsid w:val="00D70C84"/>
    <w:rsid w:val="00D714DC"/>
    <w:rsid w:val="00D7248A"/>
    <w:rsid w:val="00D73957"/>
    <w:rsid w:val="00D806DB"/>
    <w:rsid w:val="00D81A9F"/>
    <w:rsid w:val="00D81C9D"/>
    <w:rsid w:val="00D82BB3"/>
    <w:rsid w:val="00D82DAF"/>
    <w:rsid w:val="00D87C99"/>
    <w:rsid w:val="00D87D12"/>
    <w:rsid w:val="00D91674"/>
    <w:rsid w:val="00D92886"/>
    <w:rsid w:val="00D95320"/>
    <w:rsid w:val="00D95452"/>
    <w:rsid w:val="00D955C5"/>
    <w:rsid w:val="00D9671D"/>
    <w:rsid w:val="00D97188"/>
    <w:rsid w:val="00D978CB"/>
    <w:rsid w:val="00DA1EE2"/>
    <w:rsid w:val="00DA1FB6"/>
    <w:rsid w:val="00DA5058"/>
    <w:rsid w:val="00DA67A5"/>
    <w:rsid w:val="00DA6F47"/>
    <w:rsid w:val="00DB0C25"/>
    <w:rsid w:val="00DB4DA1"/>
    <w:rsid w:val="00DB5A59"/>
    <w:rsid w:val="00DB6C07"/>
    <w:rsid w:val="00DB70C0"/>
    <w:rsid w:val="00DC1ECE"/>
    <w:rsid w:val="00DC263E"/>
    <w:rsid w:val="00DC3592"/>
    <w:rsid w:val="00DC35CE"/>
    <w:rsid w:val="00DC6562"/>
    <w:rsid w:val="00DC7434"/>
    <w:rsid w:val="00DD052A"/>
    <w:rsid w:val="00DD1554"/>
    <w:rsid w:val="00DD1DEF"/>
    <w:rsid w:val="00DD320A"/>
    <w:rsid w:val="00DD38FB"/>
    <w:rsid w:val="00DD62A0"/>
    <w:rsid w:val="00DE12C8"/>
    <w:rsid w:val="00DE69B7"/>
    <w:rsid w:val="00DF0B2B"/>
    <w:rsid w:val="00DF2B6D"/>
    <w:rsid w:val="00DF3846"/>
    <w:rsid w:val="00DF3CAB"/>
    <w:rsid w:val="00E0023C"/>
    <w:rsid w:val="00E00EE0"/>
    <w:rsid w:val="00E026D2"/>
    <w:rsid w:val="00E100BC"/>
    <w:rsid w:val="00E1064E"/>
    <w:rsid w:val="00E11749"/>
    <w:rsid w:val="00E158D8"/>
    <w:rsid w:val="00E16EC1"/>
    <w:rsid w:val="00E179FF"/>
    <w:rsid w:val="00E20844"/>
    <w:rsid w:val="00E2219D"/>
    <w:rsid w:val="00E279A7"/>
    <w:rsid w:val="00E306E1"/>
    <w:rsid w:val="00E30EDC"/>
    <w:rsid w:val="00E312E1"/>
    <w:rsid w:val="00E313F3"/>
    <w:rsid w:val="00E32BD3"/>
    <w:rsid w:val="00E32F85"/>
    <w:rsid w:val="00E340C9"/>
    <w:rsid w:val="00E340ED"/>
    <w:rsid w:val="00E349E3"/>
    <w:rsid w:val="00E34B37"/>
    <w:rsid w:val="00E358D5"/>
    <w:rsid w:val="00E35D83"/>
    <w:rsid w:val="00E37942"/>
    <w:rsid w:val="00E40180"/>
    <w:rsid w:val="00E44478"/>
    <w:rsid w:val="00E45184"/>
    <w:rsid w:val="00E45DD9"/>
    <w:rsid w:val="00E47204"/>
    <w:rsid w:val="00E508FA"/>
    <w:rsid w:val="00E54213"/>
    <w:rsid w:val="00E55E14"/>
    <w:rsid w:val="00E57BCC"/>
    <w:rsid w:val="00E6035E"/>
    <w:rsid w:val="00E61871"/>
    <w:rsid w:val="00E62671"/>
    <w:rsid w:val="00E64FB3"/>
    <w:rsid w:val="00E6507D"/>
    <w:rsid w:val="00E65ED6"/>
    <w:rsid w:val="00E66811"/>
    <w:rsid w:val="00E6695C"/>
    <w:rsid w:val="00E66EF6"/>
    <w:rsid w:val="00E719E7"/>
    <w:rsid w:val="00E71E37"/>
    <w:rsid w:val="00E7297E"/>
    <w:rsid w:val="00E73586"/>
    <w:rsid w:val="00E762CF"/>
    <w:rsid w:val="00E828F3"/>
    <w:rsid w:val="00E83653"/>
    <w:rsid w:val="00E83934"/>
    <w:rsid w:val="00E84FEF"/>
    <w:rsid w:val="00E85022"/>
    <w:rsid w:val="00E85194"/>
    <w:rsid w:val="00E857C8"/>
    <w:rsid w:val="00E85A65"/>
    <w:rsid w:val="00E865C8"/>
    <w:rsid w:val="00E874FA"/>
    <w:rsid w:val="00E875E3"/>
    <w:rsid w:val="00E9062E"/>
    <w:rsid w:val="00E9248C"/>
    <w:rsid w:val="00E92833"/>
    <w:rsid w:val="00E93EF4"/>
    <w:rsid w:val="00E95EAA"/>
    <w:rsid w:val="00E96369"/>
    <w:rsid w:val="00EA11A8"/>
    <w:rsid w:val="00EA19BA"/>
    <w:rsid w:val="00EA5158"/>
    <w:rsid w:val="00EA555C"/>
    <w:rsid w:val="00EA6741"/>
    <w:rsid w:val="00EB1365"/>
    <w:rsid w:val="00EB275C"/>
    <w:rsid w:val="00EB27B6"/>
    <w:rsid w:val="00EB2CD8"/>
    <w:rsid w:val="00EB320E"/>
    <w:rsid w:val="00EB3743"/>
    <w:rsid w:val="00EB60CD"/>
    <w:rsid w:val="00EB62BD"/>
    <w:rsid w:val="00EB6A33"/>
    <w:rsid w:val="00EB6AD9"/>
    <w:rsid w:val="00EB7D7B"/>
    <w:rsid w:val="00EC0289"/>
    <w:rsid w:val="00EC1111"/>
    <w:rsid w:val="00EC1428"/>
    <w:rsid w:val="00EC174D"/>
    <w:rsid w:val="00EC3E2B"/>
    <w:rsid w:val="00EC3E68"/>
    <w:rsid w:val="00EC4805"/>
    <w:rsid w:val="00EC5522"/>
    <w:rsid w:val="00EC5D16"/>
    <w:rsid w:val="00EC7813"/>
    <w:rsid w:val="00ED0FC2"/>
    <w:rsid w:val="00ED1EF0"/>
    <w:rsid w:val="00ED28C5"/>
    <w:rsid w:val="00ED2C39"/>
    <w:rsid w:val="00ED2E44"/>
    <w:rsid w:val="00ED2E9C"/>
    <w:rsid w:val="00ED38AD"/>
    <w:rsid w:val="00EE00DD"/>
    <w:rsid w:val="00EE03B6"/>
    <w:rsid w:val="00EE443C"/>
    <w:rsid w:val="00EE4DDA"/>
    <w:rsid w:val="00EE5B37"/>
    <w:rsid w:val="00EE7FC8"/>
    <w:rsid w:val="00EF0DFB"/>
    <w:rsid w:val="00EF20CA"/>
    <w:rsid w:val="00EF50D0"/>
    <w:rsid w:val="00EF6ADE"/>
    <w:rsid w:val="00EF79B5"/>
    <w:rsid w:val="00EF7BE2"/>
    <w:rsid w:val="00EF7FEF"/>
    <w:rsid w:val="00F011A4"/>
    <w:rsid w:val="00F01AE1"/>
    <w:rsid w:val="00F02732"/>
    <w:rsid w:val="00F04A13"/>
    <w:rsid w:val="00F04CB7"/>
    <w:rsid w:val="00F04E73"/>
    <w:rsid w:val="00F058DB"/>
    <w:rsid w:val="00F073B3"/>
    <w:rsid w:val="00F10EC2"/>
    <w:rsid w:val="00F12951"/>
    <w:rsid w:val="00F12BCE"/>
    <w:rsid w:val="00F13703"/>
    <w:rsid w:val="00F146D2"/>
    <w:rsid w:val="00F16ECF"/>
    <w:rsid w:val="00F20140"/>
    <w:rsid w:val="00F207AB"/>
    <w:rsid w:val="00F305AE"/>
    <w:rsid w:val="00F30E0D"/>
    <w:rsid w:val="00F31E63"/>
    <w:rsid w:val="00F32328"/>
    <w:rsid w:val="00F341F6"/>
    <w:rsid w:val="00F34785"/>
    <w:rsid w:val="00F37CC1"/>
    <w:rsid w:val="00F41347"/>
    <w:rsid w:val="00F41A51"/>
    <w:rsid w:val="00F42682"/>
    <w:rsid w:val="00F42A90"/>
    <w:rsid w:val="00F42B87"/>
    <w:rsid w:val="00F42EBE"/>
    <w:rsid w:val="00F44580"/>
    <w:rsid w:val="00F44ED7"/>
    <w:rsid w:val="00F50B41"/>
    <w:rsid w:val="00F54D1C"/>
    <w:rsid w:val="00F57617"/>
    <w:rsid w:val="00F57CF9"/>
    <w:rsid w:val="00F61308"/>
    <w:rsid w:val="00F63B5E"/>
    <w:rsid w:val="00F67288"/>
    <w:rsid w:val="00F677C2"/>
    <w:rsid w:val="00F67809"/>
    <w:rsid w:val="00F679FF"/>
    <w:rsid w:val="00F67A1B"/>
    <w:rsid w:val="00F7207E"/>
    <w:rsid w:val="00F73790"/>
    <w:rsid w:val="00F76333"/>
    <w:rsid w:val="00F76A22"/>
    <w:rsid w:val="00F77424"/>
    <w:rsid w:val="00F80C09"/>
    <w:rsid w:val="00F81233"/>
    <w:rsid w:val="00F82961"/>
    <w:rsid w:val="00F854E2"/>
    <w:rsid w:val="00F85FB0"/>
    <w:rsid w:val="00F91771"/>
    <w:rsid w:val="00F919CD"/>
    <w:rsid w:val="00F91F4F"/>
    <w:rsid w:val="00F93FBE"/>
    <w:rsid w:val="00F94027"/>
    <w:rsid w:val="00F94386"/>
    <w:rsid w:val="00F95021"/>
    <w:rsid w:val="00F9537B"/>
    <w:rsid w:val="00F971FE"/>
    <w:rsid w:val="00FA0BE1"/>
    <w:rsid w:val="00FA112D"/>
    <w:rsid w:val="00FA17C8"/>
    <w:rsid w:val="00FA2016"/>
    <w:rsid w:val="00FA23C1"/>
    <w:rsid w:val="00FA295C"/>
    <w:rsid w:val="00FA3A02"/>
    <w:rsid w:val="00FA4221"/>
    <w:rsid w:val="00FA4CE8"/>
    <w:rsid w:val="00FA5AEA"/>
    <w:rsid w:val="00FA5B2C"/>
    <w:rsid w:val="00FB0A71"/>
    <w:rsid w:val="00FB0C45"/>
    <w:rsid w:val="00FB0D1B"/>
    <w:rsid w:val="00FB1D76"/>
    <w:rsid w:val="00FB32D5"/>
    <w:rsid w:val="00FB3AC5"/>
    <w:rsid w:val="00FB4035"/>
    <w:rsid w:val="00FB4B1D"/>
    <w:rsid w:val="00FB4C85"/>
    <w:rsid w:val="00FB53F8"/>
    <w:rsid w:val="00FB6C92"/>
    <w:rsid w:val="00FB7C2C"/>
    <w:rsid w:val="00FC1092"/>
    <w:rsid w:val="00FC12D3"/>
    <w:rsid w:val="00FC2160"/>
    <w:rsid w:val="00FC2D61"/>
    <w:rsid w:val="00FC46C1"/>
    <w:rsid w:val="00FC4724"/>
    <w:rsid w:val="00FC7A3C"/>
    <w:rsid w:val="00FC7E39"/>
    <w:rsid w:val="00FD0718"/>
    <w:rsid w:val="00FD136D"/>
    <w:rsid w:val="00FD1C07"/>
    <w:rsid w:val="00FD2C9C"/>
    <w:rsid w:val="00FD40DA"/>
    <w:rsid w:val="00FD435A"/>
    <w:rsid w:val="00FD4399"/>
    <w:rsid w:val="00FD6D91"/>
    <w:rsid w:val="00FD72C6"/>
    <w:rsid w:val="00FE0BD2"/>
    <w:rsid w:val="00FE0BF4"/>
    <w:rsid w:val="00FE1EE1"/>
    <w:rsid w:val="00FE3F58"/>
    <w:rsid w:val="00FE4E1A"/>
    <w:rsid w:val="00FF2A70"/>
    <w:rsid w:val="00FF2E61"/>
    <w:rsid w:val="00FF50D1"/>
    <w:rsid w:val="00FF5DA2"/>
    <w:rsid w:val="00FF6299"/>
    <w:rsid w:val="00FF66B5"/>
    <w:rsid w:val="00FF7A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center;mso-position-vertical:inside;mso-position-vertical-relative:page" fill="f" fillcolor="white" stroke="f">
      <v:fill color="white" on="f"/>
      <v:stroke on="f"/>
    </o:shapedefaults>
    <o:shapelayout v:ext="edit">
      <o:idmap v:ext="edit" data="1"/>
    </o:shapelayout>
  </w:shapeDefaults>
  <w:decimalSymbol w:val="."/>
  <w:listSeparator w:val=","/>
  <w14:docId w14:val="6285B901"/>
  <w15:chartTrackingRefBased/>
  <w15:docId w15:val="{2C5C2961-C62F-4DEB-A283-19414CD52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Pr>
      <w:lang w:val="ru-RU" w:eastAsia="ru-RU"/>
    </w:rPr>
  </w:style>
  <w:style w:type="paragraph" w:styleId="1">
    <w:name w:val="heading 1"/>
    <w:basedOn w:val="a0"/>
    <w:next w:val="a1"/>
    <w:qFormat/>
    <w:rsid w:val="002036E2"/>
    <w:pPr>
      <w:keepNext/>
      <w:numPr>
        <w:numId w:val="2"/>
      </w:numPr>
      <w:spacing w:before="480" w:after="240"/>
      <w:outlineLvl w:val="0"/>
    </w:pPr>
    <w:rPr>
      <w:b/>
      <w:sz w:val="24"/>
      <w:lang w:val="en-US"/>
    </w:rPr>
  </w:style>
  <w:style w:type="paragraph" w:styleId="2">
    <w:name w:val="heading 2"/>
    <w:basedOn w:val="a0"/>
    <w:next w:val="a0"/>
    <w:qFormat/>
    <w:rsid w:val="00D92886"/>
    <w:pPr>
      <w:keepNext/>
      <w:numPr>
        <w:ilvl w:val="1"/>
        <w:numId w:val="2"/>
      </w:numPr>
      <w:spacing w:before="240" w:after="60"/>
      <w:outlineLvl w:val="1"/>
    </w:pPr>
    <w:rPr>
      <w:rFonts w:ascii="Arial" w:hAnsi="Arial" w:cs="Arial"/>
      <w:b/>
      <w:bCs/>
      <w:i/>
      <w:iCs/>
      <w:sz w:val="28"/>
      <w:szCs w:val="28"/>
    </w:rPr>
  </w:style>
  <w:style w:type="paragraph" w:styleId="3">
    <w:name w:val="heading 3"/>
    <w:basedOn w:val="a0"/>
    <w:next w:val="a0"/>
    <w:qFormat/>
    <w:rsid w:val="004E0C60"/>
    <w:pPr>
      <w:keepNext/>
      <w:spacing w:before="240" w:after="60"/>
      <w:outlineLvl w:val="2"/>
    </w:pPr>
    <w:rPr>
      <w:rFonts w:ascii="Arial" w:hAnsi="Arial" w:cs="Arial"/>
      <w:b/>
      <w:bCs/>
      <w:sz w:val="26"/>
      <w:szCs w:val="26"/>
    </w:rPr>
  </w:style>
  <w:style w:type="paragraph" w:styleId="4">
    <w:name w:val="heading 4"/>
    <w:basedOn w:val="a0"/>
    <w:next w:val="a0"/>
    <w:qFormat/>
    <w:rsid w:val="003579E9"/>
    <w:pPr>
      <w:keepNext/>
      <w:spacing w:before="240" w:after="60"/>
      <w:outlineLvl w:val="3"/>
    </w:pPr>
    <w:rPr>
      <w:b/>
      <w:bCs/>
      <w:sz w:val="28"/>
      <w:szCs w:val="28"/>
    </w:rPr>
  </w:style>
  <w:style w:type="paragraph" w:styleId="5">
    <w:name w:val="heading 5"/>
    <w:basedOn w:val="a0"/>
    <w:next w:val="a0"/>
    <w:qFormat/>
    <w:rsid w:val="003579E9"/>
    <w:pPr>
      <w:spacing w:before="240" w:after="60"/>
      <w:outlineLvl w:val="4"/>
    </w:pPr>
    <w:rPr>
      <w:b/>
      <w:bCs/>
      <w:i/>
      <w:iCs/>
      <w:sz w:val="26"/>
      <w:szCs w:val="26"/>
    </w:rPr>
  </w:style>
  <w:style w:type="paragraph" w:styleId="6">
    <w:name w:val="heading 6"/>
    <w:basedOn w:val="a0"/>
    <w:next w:val="a0"/>
    <w:qFormat/>
    <w:rsid w:val="003579E9"/>
    <w:pPr>
      <w:spacing w:before="240" w:after="60"/>
      <w:outlineLvl w:val="5"/>
    </w:pPr>
    <w:rPr>
      <w:b/>
      <w:bCs/>
      <w:sz w:val="22"/>
      <w:szCs w:val="22"/>
    </w:rPr>
  </w:style>
  <w:style w:type="paragraph" w:styleId="7">
    <w:name w:val="heading 7"/>
    <w:basedOn w:val="a0"/>
    <w:next w:val="a0"/>
    <w:qFormat/>
    <w:rsid w:val="003579E9"/>
    <w:pPr>
      <w:spacing w:before="240" w:after="60"/>
      <w:outlineLvl w:val="6"/>
    </w:pPr>
    <w:rPr>
      <w:sz w:val="24"/>
      <w:szCs w:val="24"/>
    </w:rPr>
  </w:style>
  <w:style w:type="paragraph" w:styleId="8">
    <w:name w:val="heading 8"/>
    <w:basedOn w:val="a0"/>
    <w:next w:val="a0"/>
    <w:qFormat/>
    <w:rsid w:val="003579E9"/>
    <w:pPr>
      <w:spacing w:before="240" w:after="60"/>
      <w:outlineLvl w:val="7"/>
    </w:pPr>
    <w:rPr>
      <w:i/>
      <w:iCs/>
      <w:sz w:val="24"/>
      <w:szCs w:val="24"/>
    </w:rPr>
  </w:style>
  <w:style w:type="paragraph" w:styleId="9">
    <w:name w:val="heading 9"/>
    <w:basedOn w:val="a0"/>
    <w:next w:val="a0"/>
    <w:qFormat/>
    <w:rsid w:val="003579E9"/>
    <w:pPr>
      <w:spacing w:before="240" w:after="60"/>
      <w:outlineLvl w:val="8"/>
    </w:pPr>
    <w:rPr>
      <w:rFonts w:ascii="Arial" w:hAnsi="Arial" w:cs="Arial"/>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Title"/>
    <w:basedOn w:val="a0"/>
    <w:next w:val="Author"/>
    <w:autoRedefine/>
    <w:qFormat/>
    <w:rsid w:val="00EC174D"/>
    <w:pPr>
      <w:widowControl w:val="0"/>
      <w:pBdr>
        <w:bottom w:val="single" w:sz="12" w:space="18" w:color="auto"/>
      </w:pBdr>
      <w:spacing w:before="360" w:after="480"/>
    </w:pPr>
    <w:rPr>
      <w:rFonts w:ascii="Arial" w:hAnsi="Arial"/>
      <w:b/>
      <w:bCs/>
      <w:color w:val="FF0000"/>
      <w:sz w:val="34"/>
      <w:lang w:val="en-GB"/>
    </w:rPr>
  </w:style>
  <w:style w:type="paragraph" w:customStyle="1" w:styleId="figure">
    <w:name w:val="figure"/>
    <w:basedOn w:val="a0"/>
    <w:rsid w:val="00A823B6"/>
    <w:pPr>
      <w:keepNext/>
      <w:framePr w:w="8505" w:wrap="notBeside" w:vAnchor="text" w:hAnchor="page" w:xAlign="center" w:y="1"/>
      <w:spacing w:before="120"/>
      <w:jc w:val="center"/>
    </w:pPr>
  </w:style>
  <w:style w:type="paragraph" w:styleId="a1">
    <w:name w:val="Body Text"/>
    <w:basedOn w:val="a0"/>
    <w:link w:val="Char"/>
    <w:rsid w:val="00F9537B"/>
    <w:pPr>
      <w:spacing w:line="264" w:lineRule="auto"/>
      <w:ind w:firstLine="454"/>
      <w:jc w:val="both"/>
    </w:pPr>
    <w:rPr>
      <w:sz w:val="22"/>
      <w:lang w:val="en-US"/>
    </w:rPr>
  </w:style>
  <w:style w:type="paragraph" w:styleId="a6">
    <w:name w:val="header"/>
    <w:basedOn w:val="a0"/>
    <w:rsid w:val="002E30FF"/>
    <w:pPr>
      <w:pBdr>
        <w:bottom w:val="single" w:sz="4" w:space="1" w:color="auto"/>
      </w:pBdr>
      <w:tabs>
        <w:tab w:val="center" w:pos="4819"/>
        <w:tab w:val="right" w:pos="9638"/>
      </w:tabs>
      <w:jc w:val="right"/>
    </w:pPr>
    <w:rPr>
      <w:rFonts w:ascii="Garamond" w:hAnsi="Garamond"/>
      <w:smallCaps/>
      <w:spacing w:val="20"/>
    </w:rPr>
  </w:style>
  <w:style w:type="paragraph" w:customStyle="1" w:styleId="footerright">
    <w:name w:val="footer_right"/>
    <w:basedOn w:val="a0"/>
    <w:link w:val="footerrightCarattere"/>
    <w:rsid w:val="00C22E73"/>
    <w:pPr>
      <w:tabs>
        <w:tab w:val="left" w:pos="6379"/>
      </w:tabs>
      <w:autoSpaceDE w:val="0"/>
      <w:autoSpaceDN w:val="0"/>
      <w:adjustRightInd w:val="0"/>
      <w:ind w:left="1632" w:hanging="1632"/>
      <w:jc w:val="right"/>
    </w:pPr>
    <w:rPr>
      <w:rFonts w:ascii="Courier New" w:hAnsi="Courier New" w:cs="Courier New"/>
      <w:sz w:val="16"/>
      <w:szCs w:val="12"/>
      <w:lang w:val="en-GB" w:eastAsia="it-IT"/>
    </w:rPr>
  </w:style>
  <w:style w:type="character" w:customStyle="1" w:styleId="Char0">
    <w:name w:val="题注 Char"/>
    <w:link w:val="a7"/>
    <w:rsid w:val="006455DE"/>
    <w:rPr>
      <w:b/>
      <w:bCs/>
      <w:sz w:val="22"/>
      <w:lang w:val="en-US" w:eastAsia="ru-RU" w:bidi="ar-SA"/>
    </w:rPr>
  </w:style>
  <w:style w:type="paragraph" w:customStyle="1" w:styleId="NormalPublication">
    <w:name w:val="Normal Publication"/>
    <w:basedOn w:val="a0"/>
    <w:rsid w:val="0062395C"/>
    <w:pPr>
      <w:spacing w:line="480" w:lineRule="auto"/>
      <w:jc w:val="both"/>
    </w:pPr>
    <w:rPr>
      <w:sz w:val="24"/>
      <w:szCs w:val="24"/>
      <w:lang w:val="en-US" w:eastAsia="en-US"/>
    </w:rPr>
  </w:style>
  <w:style w:type="paragraph" w:customStyle="1" w:styleId="Author">
    <w:name w:val="Author"/>
    <w:next w:val="Address"/>
    <w:rsid w:val="00ED2E44"/>
    <w:pPr>
      <w:spacing w:after="60" w:line="192" w:lineRule="auto"/>
    </w:pPr>
    <w:rPr>
      <w:rFonts w:ascii="Arial" w:hAnsi="Arial"/>
      <w:b/>
      <w:sz w:val="22"/>
      <w:lang w:eastAsia="ru-RU"/>
    </w:rPr>
  </w:style>
  <w:style w:type="paragraph" w:customStyle="1" w:styleId="Address">
    <w:name w:val="Address"/>
    <w:next w:val="email2"/>
    <w:link w:val="AddressCarattereCarattere"/>
    <w:rsid w:val="00D66E5E"/>
    <w:pPr>
      <w:numPr>
        <w:numId w:val="1"/>
      </w:numPr>
      <w:ind w:left="283" w:hanging="113"/>
    </w:pPr>
    <w:rPr>
      <w:i/>
      <w:lang w:eastAsia="ru-RU"/>
    </w:rPr>
  </w:style>
  <w:style w:type="paragraph" w:styleId="a8">
    <w:name w:val="footnote text"/>
    <w:basedOn w:val="a0"/>
    <w:semiHidden/>
    <w:rsid w:val="00033EA2"/>
  </w:style>
  <w:style w:type="character" w:styleId="a9">
    <w:name w:val="footnote reference"/>
    <w:semiHidden/>
    <w:rsid w:val="00033EA2"/>
    <w:rPr>
      <w:vertAlign w:val="superscript"/>
    </w:rPr>
  </w:style>
  <w:style w:type="character" w:customStyle="1" w:styleId="email">
    <w:name w:val="email"/>
    <w:rsid w:val="00377FB0"/>
    <w:rPr>
      <w:rFonts w:ascii="Courier New" w:hAnsi="Courier New"/>
      <w:color w:val="0000FF"/>
      <w:sz w:val="20"/>
      <w:szCs w:val="20"/>
      <w:u w:val="none"/>
      <w:lang w:val="en-US"/>
    </w:rPr>
  </w:style>
  <w:style w:type="paragraph" w:styleId="aa">
    <w:name w:val="footer"/>
    <w:basedOn w:val="a0"/>
    <w:rsid w:val="00033EA2"/>
    <w:pPr>
      <w:tabs>
        <w:tab w:val="center" w:pos="4819"/>
        <w:tab w:val="right" w:pos="9638"/>
      </w:tabs>
    </w:pPr>
  </w:style>
  <w:style w:type="paragraph" w:customStyle="1" w:styleId="abstract">
    <w:name w:val="abstract"/>
    <w:next w:val="keywords"/>
    <w:link w:val="abstractCarattere"/>
    <w:rsid w:val="00445649"/>
    <w:pPr>
      <w:spacing w:before="360" w:after="360" w:line="260" w:lineRule="exact"/>
      <w:jc w:val="both"/>
    </w:pPr>
    <w:rPr>
      <w:sz w:val="22"/>
      <w:lang w:eastAsia="ru-RU"/>
    </w:rPr>
  </w:style>
  <w:style w:type="paragraph" w:customStyle="1" w:styleId="keywords">
    <w:name w:val="keywords"/>
    <w:rsid w:val="00450F99"/>
    <w:pPr>
      <w:spacing w:line="260" w:lineRule="exact"/>
      <w:jc w:val="both"/>
    </w:pPr>
    <w:rPr>
      <w:sz w:val="22"/>
      <w:szCs w:val="22"/>
      <w:lang w:eastAsia="ru-RU"/>
    </w:rPr>
  </w:style>
  <w:style w:type="character" w:customStyle="1" w:styleId="fieldname">
    <w:name w:val="fieldname"/>
    <w:rsid w:val="00547342"/>
    <w:rPr>
      <w:rFonts w:ascii="Times New Roman" w:hAnsi="Times New Roman"/>
      <w:smallCaps/>
      <w:sz w:val="22"/>
      <w:szCs w:val="22"/>
    </w:rPr>
  </w:style>
  <w:style w:type="numbering" w:customStyle="1" w:styleId="Reference">
    <w:name w:val="Reference"/>
    <w:basedOn w:val="a4"/>
    <w:rsid w:val="00C61CEE"/>
    <w:pPr>
      <w:numPr>
        <w:numId w:val="3"/>
      </w:numPr>
    </w:pPr>
  </w:style>
  <w:style w:type="paragraph" w:customStyle="1" w:styleId="sectionNo">
    <w:name w:val="sectionNo"/>
    <w:basedOn w:val="section"/>
    <w:next w:val="a1"/>
    <w:rsid w:val="008D2C6B"/>
    <w:pPr>
      <w:numPr>
        <w:numId w:val="0"/>
      </w:numPr>
    </w:pPr>
  </w:style>
  <w:style w:type="paragraph" w:customStyle="1" w:styleId="section">
    <w:name w:val="section"/>
    <w:next w:val="a1"/>
    <w:rsid w:val="00FC2160"/>
    <w:pPr>
      <w:keepNext/>
      <w:keepLines/>
      <w:numPr>
        <w:numId w:val="5"/>
      </w:numPr>
      <w:spacing w:before="240" w:after="160"/>
    </w:pPr>
    <w:rPr>
      <w:b/>
      <w:sz w:val="24"/>
      <w:lang w:eastAsia="ru-RU"/>
    </w:rPr>
  </w:style>
  <w:style w:type="character" w:customStyle="1" w:styleId="AddressCarattereCarattere">
    <w:name w:val="Address Carattere Carattere"/>
    <w:link w:val="Address"/>
    <w:rsid w:val="00D66E5E"/>
    <w:rPr>
      <w:i/>
      <w:lang w:val="en-US" w:eastAsia="ru-RU" w:bidi="ar-SA"/>
    </w:rPr>
  </w:style>
  <w:style w:type="paragraph" w:customStyle="1" w:styleId="Subsection">
    <w:name w:val="Subsection"/>
    <w:next w:val="a1"/>
    <w:rsid w:val="007371F8"/>
    <w:pPr>
      <w:keepNext/>
      <w:keepLines/>
      <w:numPr>
        <w:ilvl w:val="1"/>
        <w:numId w:val="5"/>
      </w:numPr>
      <w:spacing w:before="120" w:after="120"/>
    </w:pPr>
    <w:rPr>
      <w:b/>
      <w:sz w:val="22"/>
      <w:lang w:eastAsia="ru-RU"/>
    </w:rPr>
  </w:style>
  <w:style w:type="paragraph" w:styleId="ab">
    <w:name w:val="endnote text"/>
    <w:basedOn w:val="a0"/>
    <w:semiHidden/>
    <w:rsid w:val="00F61308"/>
  </w:style>
  <w:style w:type="paragraph" w:styleId="a7">
    <w:name w:val="caption"/>
    <w:basedOn w:val="a1"/>
    <w:next w:val="a1"/>
    <w:link w:val="Char0"/>
    <w:qFormat/>
    <w:rsid w:val="003C3270"/>
    <w:pPr>
      <w:spacing w:before="120" w:after="200"/>
      <w:ind w:firstLine="0"/>
    </w:pPr>
    <w:rPr>
      <w:b/>
      <w:bCs/>
      <w:sz w:val="20"/>
    </w:rPr>
  </w:style>
  <w:style w:type="character" w:customStyle="1" w:styleId="Char">
    <w:name w:val="正文文本 Char"/>
    <w:link w:val="a1"/>
    <w:rsid w:val="00F9537B"/>
    <w:rPr>
      <w:sz w:val="22"/>
      <w:lang w:val="en-US" w:eastAsia="ru-RU" w:bidi="ar-SA"/>
    </w:rPr>
  </w:style>
  <w:style w:type="character" w:styleId="ac">
    <w:name w:val="endnote reference"/>
    <w:semiHidden/>
    <w:rsid w:val="00F61308"/>
    <w:rPr>
      <w:vertAlign w:val="superscript"/>
    </w:rPr>
  </w:style>
  <w:style w:type="paragraph" w:customStyle="1" w:styleId="email2">
    <w:name w:val="email2"/>
    <w:basedOn w:val="a0"/>
    <w:next w:val="abstract"/>
    <w:rsid w:val="00D66E5E"/>
    <w:pPr>
      <w:ind w:left="284"/>
    </w:pPr>
    <w:rPr>
      <w:szCs w:val="22"/>
    </w:rPr>
  </w:style>
  <w:style w:type="paragraph" w:customStyle="1" w:styleId="StileAuthorDopo6pt">
    <w:name w:val="Stile Author + Dopo:  6 pt"/>
    <w:basedOn w:val="Author"/>
    <w:rsid w:val="00310FEF"/>
    <w:pPr>
      <w:spacing w:before="120" w:after="120"/>
    </w:pPr>
    <w:rPr>
      <w:bCs/>
    </w:rPr>
  </w:style>
  <w:style w:type="paragraph" w:customStyle="1" w:styleId="contents">
    <w:name w:val="contents"/>
    <w:basedOn w:val="a0"/>
    <w:next w:val="innercontent"/>
    <w:rsid w:val="001A603D"/>
    <w:pPr>
      <w:pBdr>
        <w:top w:val="single" w:sz="4" w:space="25" w:color="auto"/>
      </w:pBdr>
      <w:spacing w:after="240"/>
    </w:pPr>
    <w:rPr>
      <w:b/>
      <w:sz w:val="24"/>
      <w:szCs w:val="28"/>
    </w:rPr>
  </w:style>
  <w:style w:type="paragraph" w:customStyle="1" w:styleId="innercontent">
    <w:name w:val="inner content"/>
    <w:basedOn w:val="a0"/>
    <w:next w:val="contentcloser"/>
    <w:link w:val="innercontentChar"/>
    <w:rsid w:val="001A603D"/>
    <w:pPr>
      <w:tabs>
        <w:tab w:val="right" w:pos="8505"/>
      </w:tabs>
      <w:spacing w:after="240"/>
    </w:pPr>
    <w:rPr>
      <w:b/>
      <w:sz w:val="22"/>
      <w:lang w:val="en-US"/>
    </w:rPr>
  </w:style>
  <w:style w:type="paragraph" w:customStyle="1" w:styleId="contentcloser">
    <w:name w:val="content closer"/>
    <w:basedOn w:val="a0"/>
    <w:next w:val="1"/>
    <w:rsid w:val="00FA2016"/>
    <w:pPr>
      <w:pBdr>
        <w:bottom w:val="single" w:sz="4" w:space="1" w:color="auto"/>
      </w:pBdr>
    </w:pPr>
  </w:style>
  <w:style w:type="paragraph" w:customStyle="1" w:styleId="innercontentindented">
    <w:name w:val="inner content indented"/>
    <w:basedOn w:val="innercontent"/>
    <w:next w:val="innercontent"/>
    <w:rsid w:val="00DC7434"/>
    <w:pPr>
      <w:ind w:left="284"/>
    </w:pPr>
    <w:rPr>
      <w:b w:val="0"/>
    </w:rPr>
  </w:style>
  <w:style w:type="table" w:styleId="ad">
    <w:name w:val="Table Grid"/>
    <w:basedOn w:val="a3"/>
    <w:rsid w:val="00361F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erdate">
    <w:name w:val="header_date"/>
    <w:basedOn w:val="a0"/>
    <w:next w:val="a6"/>
    <w:link w:val="headerdateCarattere"/>
    <w:rsid w:val="00C22E73"/>
    <w:rPr>
      <w:i/>
      <w:sz w:val="18"/>
      <w:szCs w:val="18"/>
      <w:lang w:val="en-US"/>
    </w:rPr>
  </w:style>
  <w:style w:type="character" w:customStyle="1" w:styleId="abstractCarattere">
    <w:name w:val="abstract Carattere"/>
    <w:link w:val="abstract"/>
    <w:rsid w:val="00C22E73"/>
    <w:rPr>
      <w:sz w:val="22"/>
      <w:lang w:val="en-US" w:eastAsia="ru-RU" w:bidi="ar-SA"/>
    </w:rPr>
  </w:style>
  <w:style w:type="character" w:customStyle="1" w:styleId="headerdateCarattere">
    <w:name w:val="header_date Carattere"/>
    <w:link w:val="headerdate"/>
    <w:rsid w:val="00C22E73"/>
    <w:rPr>
      <w:i/>
      <w:sz w:val="18"/>
      <w:szCs w:val="18"/>
      <w:lang w:val="en-US" w:eastAsia="ru-RU" w:bidi="ar-SA"/>
    </w:rPr>
  </w:style>
  <w:style w:type="paragraph" w:customStyle="1" w:styleId="footerleft">
    <w:name w:val="footer_left"/>
    <w:basedOn w:val="a0"/>
    <w:link w:val="footerleftCarattere"/>
    <w:rsid w:val="00C22E73"/>
    <w:pPr>
      <w:tabs>
        <w:tab w:val="left" w:pos="6379"/>
      </w:tabs>
      <w:autoSpaceDE w:val="0"/>
      <w:autoSpaceDN w:val="0"/>
      <w:adjustRightInd w:val="0"/>
    </w:pPr>
    <w:rPr>
      <w:rFonts w:cs="Fv"/>
      <w:sz w:val="16"/>
      <w:szCs w:val="16"/>
      <w:lang w:val="en-GB" w:eastAsia="it-IT"/>
    </w:rPr>
  </w:style>
  <w:style w:type="character" w:styleId="ae">
    <w:name w:val="page number"/>
    <w:rsid w:val="00C817F6"/>
    <w:rPr>
      <w:rFonts w:ascii="Times New Roman" w:hAnsi="Times New Roman"/>
      <w:sz w:val="22"/>
    </w:rPr>
  </w:style>
  <w:style w:type="character" w:customStyle="1" w:styleId="footerrightCarattere">
    <w:name w:val="footer_right Carattere"/>
    <w:link w:val="footerright"/>
    <w:rsid w:val="003C33A5"/>
    <w:rPr>
      <w:rFonts w:ascii="Courier New" w:hAnsi="Courier New" w:cs="Courier New"/>
      <w:sz w:val="16"/>
      <w:szCs w:val="12"/>
      <w:lang w:val="en-GB" w:eastAsia="it-IT" w:bidi="ar-SA"/>
    </w:rPr>
  </w:style>
  <w:style w:type="character" w:customStyle="1" w:styleId="footerleftCarattere">
    <w:name w:val="footer_left Carattere"/>
    <w:link w:val="footerleft"/>
    <w:rsid w:val="003C33A5"/>
    <w:rPr>
      <w:rFonts w:cs="Fv"/>
      <w:sz w:val="16"/>
      <w:szCs w:val="16"/>
      <w:lang w:val="en-GB" w:eastAsia="it-IT" w:bidi="ar-SA"/>
    </w:rPr>
  </w:style>
  <w:style w:type="character" w:styleId="af">
    <w:name w:val="Hyperlink"/>
    <w:rsid w:val="00822EED"/>
    <w:rPr>
      <w:color w:val="0000FF"/>
      <w:u w:val="none"/>
    </w:rPr>
  </w:style>
  <w:style w:type="paragraph" w:customStyle="1" w:styleId="dates">
    <w:name w:val="dates"/>
    <w:basedOn w:val="a6"/>
    <w:rsid w:val="002E30FF"/>
    <w:pPr>
      <w:pBdr>
        <w:bottom w:val="none" w:sz="0" w:space="0" w:color="auto"/>
      </w:pBdr>
      <w:tabs>
        <w:tab w:val="left" w:pos="1200"/>
      </w:tabs>
      <w:spacing w:line="264" w:lineRule="auto"/>
    </w:pPr>
    <w:rPr>
      <w:rFonts w:ascii="Times New Roman" w:hAnsi="Times New Roman"/>
      <w:sz w:val="18"/>
      <w:lang w:val="en-GB"/>
    </w:rPr>
  </w:style>
  <w:style w:type="character" w:styleId="af0">
    <w:name w:val="Emphasis"/>
    <w:qFormat/>
    <w:rsid w:val="001969D7"/>
    <w:rPr>
      <w:i/>
      <w:iCs/>
    </w:rPr>
  </w:style>
  <w:style w:type="character" w:customStyle="1" w:styleId="innercontentChar">
    <w:name w:val="inner content Char"/>
    <w:link w:val="innercontent"/>
    <w:rsid w:val="00322743"/>
    <w:rPr>
      <w:b/>
      <w:sz w:val="22"/>
      <w:lang w:val="en-US" w:eastAsia="ru-RU" w:bidi="ar-SA"/>
    </w:rPr>
  </w:style>
  <w:style w:type="paragraph" w:styleId="10">
    <w:name w:val="toc 1"/>
    <w:basedOn w:val="a0"/>
    <w:next w:val="a0"/>
    <w:autoRedefine/>
    <w:uiPriority w:val="39"/>
    <w:rsid w:val="002831A4"/>
    <w:pPr>
      <w:tabs>
        <w:tab w:val="right" w:pos="8494"/>
      </w:tabs>
      <w:spacing w:after="80"/>
    </w:pPr>
    <w:rPr>
      <w:b/>
      <w:noProof/>
      <w:sz w:val="22"/>
    </w:rPr>
  </w:style>
  <w:style w:type="character" w:styleId="af1">
    <w:name w:val="FollowedHyperlink"/>
    <w:rsid w:val="00E179FF"/>
    <w:rPr>
      <w:color w:val="800080"/>
      <w:u w:val="single"/>
    </w:rPr>
  </w:style>
  <w:style w:type="character" w:customStyle="1" w:styleId="AuthorAddressMark">
    <w:name w:val="AuthorAddressMark"/>
    <w:rsid w:val="00FC4724"/>
    <w:rPr>
      <w:rFonts w:ascii="Times New Roman" w:hAnsi="Times New Roman"/>
      <w:i w:val="0"/>
      <w:sz w:val="24"/>
      <w:szCs w:val="24"/>
      <w:vertAlign w:val="superscript"/>
      <w:lang w:val="en-US" w:eastAsia="ru-RU" w:bidi="ar-SA"/>
    </w:rPr>
  </w:style>
  <w:style w:type="paragraph" w:styleId="af2">
    <w:name w:val="Document Map"/>
    <w:basedOn w:val="a0"/>
    <w:semiHidden/>
    <w:rsid w:val="00195E95"/>
    <w:pPr>
      <w:shd w:val="clear" w:color="auto" w:fill="000080"/>
    </w:pPr>
    <w:rPr>
      <w:rFonts w:ascii="Tahoma" w:hAnsi="Tahoma" w:cs="Tahoma"/>
    </w:rPr>
  </w:style>
  <w:style w:type="paragraph" w:styleId="20">
    <w:name w:val="toc 2"/>
    <w:basedOn w:val="a0"/>
    <w:next w:val="a0"/>
    <w:autoRedefine/>
    <w:uiPriority w:val="39"/>
    <w:rsid w:val="00B3444F"/>
    <w:pPr>
      <w:tabs>
        <w:tab w:val="right" w:pos="8494"/>
      </w:tabs>
      <w:spacing w:after="80"/>
      <w:ind w:left="198"/>
    </w:pPr>
    <w:rPr>
      <w:noProof/>
      <w:lang w:val="en-GB"/>
    </w:rPr>
  </w:style>
  <w:style w:type="paragraph" w:styleId="af3">
    <w:name w:val="Body Text First Indent"/>
    <w:basedOn w:val="a1"/>
    <w:link w:val="Char1"/>
    <w:rsid w:val="00FB53F8"/>
    <w:pPr>
      <w:spacing w:after="120" w:line="240" w:lineRule="auto"/>
      <w:ind w:firstLine="210"/>
      <w:jc w:val="left"/>
    </w:pPr>
    <w:rPr>
      <w:sz w:val="24"/>
      <w:szCs w:val="24"/>
      <w:lang w:eastAsia="en-US"/>
    </w:rPr>
  </w:style>
  <w:style w:type="paragraph" w:customStyle="1" w:styleId="Equation">
    <w:name w:val="Equation"/>
    <w:next w:val="a1"/>
    <w:rsid w:val="00F16ECF"/>
    <w:pPr>
      <w:tabs>
        <w:tab w:val="center" w:pos="4253"/>
        <w:tab w:val="right" w:pos="8505"/>
      </w:tabs>
      <w:autoSpaceDE w:val="0"/>
      <w:autoSpaceDN w:val="0"/>
      <w:adjustRightInd w:val="0"/>
      <w:spacing w:line="360" w:lineRule="auto"/>
      <w:jc w:val="both"/>
    </w:pPr>
    <w:rPr>
      <w:i/>
      <w:sz w:val="22"/>
      <w:lang w:eastAsia="ru-RU"/>
    </w:rPr>
  </w:style>
  <w:style w:type="character" w:customStyle="1" w:styleId="Style1">
    <w:name w:val="Style1"/>
    <w:rsid w:val="008D2C6B"/>
    <w:rPr>
      <w:rFonts w:ascii="ArialMT" w:hAnsi="ArialMT"/>
      <w:sz w:val="24"/>
    </w:rPr>
  </w:style>
  <w:style w:type="paragraph" w:styleId="af4">
    <w:name w:val="Balloon Text"/>
    <w:basedOn w:val="a0"/>
    <w:semiHidden/>
    <w:rsid w:val="008D2C6B"/>
    <w:rPr>
      <w:rFonts w:ascii="Tahoma" w:hAnsi="Tahoma" w:cs="Tahoma"/>
      <w:sz w:val="16"/>
      <w:szCs w:val="16"/>
      <w:lang w:val="en-US" w:eastAsia="en-US"/>
    </w:rPr>
  </w:style>
  <w:style w:type="character" w:styleId="af5">
    <w:name w:val="annotation reference"/>
    <w:semiHidden/>
    <w:rsid w:val="008D2C6B"/>
    <w:rPr>
      <w:sz w:val="16"/>
      <w:szCs w:val="16"/>
    </w:rPr>
  </w:style>
  <w:style w:type="paragraph" w:styleId="af6">
    <w:name w:val="annotation text"/>
    <w:basedOn w:val="a0"/>
    <w:semiHidden/>
    <w:rsid w:val="008D2C6B"/>
    <w:rPr>
      <w:lang w:val="en-US" w:eastAsia="en-US"/>
    </w:rPr>
  </w:style>
  <w:style w:type="paragraph" w:styleId="af7">
    <w:name w:val="annotation subject"/>
    <w:basedOn w:val="af6"/>
    <w:next w:val="af6"/>
    <w:semiHidden/>
    <w:rsid w:val="008D2C6B"/>
    <w:rPr>
      <w:b/>
      <w:bCs/>
    </w:rPr>
  </w:style>
  <w:style w:type="paragraph" w:customStyle="1" w:styleId="Subsubsection">
    <w:name w:val="Subsubsection"/>
    <w:basedOn w:val="Subsection"/>
    <w:next w:val="a1"/>
    <w:rsid w:val="00FC2160"/>
    <w:pPr>
      <w:numPr>
        <w:ilvl w:val="2"/>
      </w:numPr>
    </w:pPr>
  </w:style>
  <w:style w:type="paragraph" w:styleId="af8">
    <w:name w:val="toa heading"/>
    <w:basedOn w:val="a0"/>
    <w:next w:val="a0"/>
    <w:semiHidden/>
    <w:rsid w:val="008944F4"/>
    <w:pPr>
      <w:spacing w:before="120"/>
    </w:pPr>
    <w:rPr>
      <w:rFonts w:ascii="Arial" w:hAnsi="Arial" w:cs="Arial"/>
      <w:b/>
      <w:bCs/>
      <w:sz w:val="24"/>
      <w:szCs w:val="24"/>
    </w:rPr>
  </w:style>
  <w:style w:type="paragraph" w:styleId="30">
    <w:name w:val="toc 3"/>
    <w:basedOn w:val="a0"/>
    <w:next w:val="a0"/>
    <w:autoRedefine/>
    <w:rsid w:val="00C03E29"/>
    <w:pPr>
      <w:tabs>
        <w:tab w:val="right" w:pos="8494"/>
      </w:tabs>
      <w:spacing w:after="80"/>
      <w:ind w:left="510"/>
    </w:pPr>
  </w:style>
  <w:style w:type="character" w:customStyle="1" w:styleId="CharChar">
    <w:name w:val="Char Char"/>
    <w:locked/>
    <w:rsid w:val="00A04EE6"/>
    <w:rPr>
      <w:b/>
      <w:bCs/>
      <w:sz w:val="22"/>
      <w:lang w:val="en-US" w:eastAsia="ru-RU" w:bidi="ar-SA"/>
    </w:rPr>
  </w:style>
  <w:style w:type="paragraph" w:customStyle="1" w:styleId="StyleLinespacing15lines">
    <w:name w:val="Style Line spacing:  1.5 lines"/>
    <w:basedOn w:val="a0"/>
    <w:rsid w:val="00EC1111"/>
    <w:pPr>
      <w:spacing w:before="80" w:after="80"/>
    </w:pPr>
  </w:style>
  <w:style w:type="paragraph" w:customStyle="1" w:styleId="Table">
    <w:name w:val="Table"/>
    <w:basedOn w:val="a0"/>
    <w:rsid w:val="00F04E73"/>
    <w:pPr>
      <w:spacing w:before="80" w:after="80"/>
    </w:pPr>
  </w:style>
  <w:style w:type="paragraph" w:customStyle="1" w:styleId="TableText">
    <w:name w:val="Table Text"/>
    <w:rsid w:val="005F3F6F"/>
    <w:pPr>
      <w:framePr w:w="8505" w:wrap="notBeside" w:hAnchor="page" w:x="1640" w:yAlign="top"/>
      <w:spacing w:before="40"/>
    </w:pPr>
    <w:rPr>
      <w:lang w:val="ru-RU" w:eastAsia="ru-RU"/>
    </w:rPr>
  </w:style>
  <w:style w:type="paragraph" w:customStyle="1" w:styleId="Queries">
    <w:name w:val="Queries"/>
    <w:basedOn w:val="a0"/>
    <w:rsid w:val="00BF5149"/>
    <w:pPr>
      <w:pBdr>
        <w:bottom w:val="single" w:sz="4" w:space="12" w:color="auto"/>
      </w:pBdr>
      <w:spacing w:before="240" w:after="240"/>
    </w:pPr>
    <w:rPr>
      <w:rFonts w:ascii="Arial" w:hAnsi="Arial"/>
      <w:b/>
      <w:sz w:val="28"/>
      <w:szCs w:val="28"/>
      <w:lang w:val="en-US" w:eastAsia="en-US"/>
    </w:rPr>
  </w:style>
  <w:style w:type="numbering" w:customStyle="1" w:styleId="QueriesList">
    <w:name w:val="Queries_List"/>
    <w:basedOn w:val="a4"/>
    <w:rsid w:val="00BF5149"/>
    <w:pPr>
      <w:numPr>
        <w:numId w:val="6"/>
      </w:numPr>
    </w:pPr>
  </w:style>
  <w:style w:type="character" w:customStyle="1" w:styleId="Querylistchar">
    <w:name w:val="Query_list_char"/>
    <w:rsid w:val="0070355E"/>
    <w:rPr>
      <w:sz w:val="22"/>
    </w:rPr>
  </w:style>
  <w:style w:type="paragraph" w:styleId="af9">
    <w:name w:val="Body Text Indent"/>
    <w:basedOn w:val="a0"/>
    <w:link w:val="Char2"/>
    <w:rsid w:val="00C6675B"/>
    <w:pPr>
      <w:spacing w:after="120"/>
      <w:ind w:left="283"/>
    </w:pPr>
  </w:style>
  <w:style w:type="paragraph" w:customStyle="1" w:styleId="AuthorList">
    <w:name w:val="Author List"/>
    <w:next w:val="a0"/>
    <w:rsid w:val="00DA5058"/>
    <w:pPr>
      <w:spacing w:before="240" w:after="180"/>
      <w:jc w:val="center"/>
    </w:pPr>
    <w:rPr>
      <w:sz w:val="24"/>
      <w:lang w:eastAsia="en-US"/>
    </w:rPr>
  </w:style>
  <w:style w:type="character" w:customStyle="1" w:styleId="Char1">
    <w:name w:val="正文首行缩进 Char"/>
    <w:link w:val="af3"/>
    <w:rsid w:val="002617A6"/>
    <w:rPr>
      <w:sz w:val="24"/>
      <w:szCs w:val="24"/>
      <w:lang w:val="en-US" w:eastAsia="en-US" w:bidi="ar-SA"/>
    </w:rPr>
  </w:style>
  <w:style w:type="character" w:customStyle="1" w:styleId="Char2">
    <w:name w:val="正文文本缩进 Char"/>
    <w:link w:val="af9"/>
    <w:locked/>
    <w:rsid w:val="00537C75"/>
    <w:rPr>
      <w:lang w:val="ru-RU" w:eastAsia="ru-RU" w:bidi="ar-SA"/>
    </w:rPr>
  </w:style>
  <w:style w:type="paragraph" w:customStyle="1" w:styleId="StyleBodyTextIndentLeft-003cmBefore3ptAfter3">
    <w:name w:val="Style Body Text Indent + Left:  -0.03 cm Before:  3 pt After:  3 ..."/>
    <w:basedOn w:val="af9"/>
    <w:rsid w:val="009B044B"/>
    <w:pPr>
      <w:spacing w:before="40" w:after="0"/>
      <w:ind w:left="-17"/>
    </w:pPr>
  </w:style>
  <w:style w:type="paragraph" w:styleId="11">
    <w:name w:val="index 1"/>
    <w:basedOn w:val="a0"/>
    <w:next w:val="a0"/>
    <w:autoRedefine/>
    <w:semiHidden/>
    <w:rsid w:val="00125FC9"/>
    <w:pPr>
      <w:ind w:left="200" w:hanging="200"/>
    </w:pPr>
  </w:style>
  <w:style w:type="paragraph" w:customStyle="1" w:styleId="References0">
    <w:name w:val="References"/>
    <w:basedOn w:val="a"/>
    <w:rsid w:val="008B3C25"/>
    <w:pPr>
      <w:numPr>
        <w:numId w:val="0"/>
      </w:numPr>
      <w:jc w:val="both"/>
    </w:pPr>
    <w:rPr>
      <w:sz w:val="16"/>
      <w:lang w:val="en-US" w:eastAsia="en-US"/>
    </w:rPr>
  </w:style>
  <w:style w:type="paragraph" w:styleId="a">
    <w:name w:val="List Number"/>
    <w:basedOn w:val="a0"/>
    <w:rsid w:val="008B3C25"/>
    <w:pPr>
      <w:numPr>
        <w:numId w:val="4"/>
      </w:numPr>
    </w:pPr>
  </w:style>
  <w:style w:type="paragraph" w:customStyle="1" w:styleId="TableTitle">
    <w:name w:val="Table Title"/>
    <w:basedOn w:val="a0"/>
    <w:rsid w:val="005309A4"/>
    <w:pPr>
      <w:jc w:val="center"/>
    </w:pPr>
    <w:rPr>
      <w:smallCaps/>
      <w:sz w:val="16"/>
      <w:lang w:val="en-US" w:eastAsia="en-US"/>
    </w:rPr>
  </w:style>
  <w:style w:type="numbering" w:customStyle="1" w:styleId="references">
    <w:name w:val="references"/>
    <w:rsid w:val="00E37942"/>
    <w:pPr>
      <w:numPr>
        <w:numId w:val="7"/>
      </w:numPr>
    </w:pPr>
  </w:style>
  <w:style w:type="paragraph" w:customStyle="1" w:styleId="referencetext">
    <w:name w:val="reference_text"/>
    <w:basedOn w:val="a1"/>
    <w:rsid w:val="003E4D5C"/>
    <w:pPr>
      <w:numPr>
        <w:numId w:val="7"/>
      </w:numPr>
      <w:spacing w:after="160"/>
    </w:pPr>
    <w:rPr>
      <w:sz w:val="20"/>
      <w:lang w:val="en-GB"/>
    </w:rPr>
  </w:style>
  <w:style w:type="paragraph" w:customStyle="1" w:styleId="TOC1b">
    <w:name w:val="TOC 1b"/>
    <w:basedOn w:val="10"/>
    <w:rsid w:val="002831A4"/>
    <w:pPr>
      <w:spacing w:after="240"/>
    </w:pPr>
  </w:style>
  <w:style w:type="paragraph" w:customStyle="1" w:styleId="TOC2b">
    <w:name w:val="TOC 2b"/>
    <w:basedOn w:val="20"/>
    <w:rsid w:val="002831A4"/>
    <w:pPr>
      <w:tabs>
        <w:tab w:val="clear" w:pos="8494"/>
        <w:tab w:val="right" w:pos="8505"/>
      </w:tabs>
      <w:spacing w:after="240"/>
    </w:pPr>
  </w:style>
  <w:style w:type="paragraph" w:styleId="HTML">
    <w:name w:val="HTML Preformatted"/>
    <w:basedOn w:val="a0"/>
    <w:rsid w:val="00A90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character" w:customStyle="1" w:styleId="times">
    <w:name w:val="times"/>
    <w:basedOn w:val="a2"/>
    <w:rsid w:val="00F54D1C"/>
  </w:style>
  <w:style w:type="character" w:styleId="HTML0">
    <w:name w:val="HTML Cite"/>
    <w:rsid w:val="00F54D1C"/>
    <w:rPr>
      <w:i/>
      <w:iCs/>
    </w:rPr>
  </w:style>
  <w:style w:type="character" w:customStyle="1" w:styleId="StyleAuthorAddressMark">
    <w:name w:val="Style AuthorAddressMark +"/>
    <w:rsid w:val="00E20844"/>
    <w:rPr>
      <w:rFonts w:ascii="Times New Roman" w:hAnsi="Times New Roman"/>
      <w:i w:val="0"/>
      <w:iCs/>
      <w:sz w:val="24"/>
      <w:szCs w:val="24"/>
      <w:vertAlign w:val="superscript"/>
      <w:lang w:val="en-US" w:eastAsia="ru-RU" w:bidi="ar-SA"/>
    </w:rPr>
  </w:style>
  <w:style w:type="paragraph" w:customStyle="1" w:styleId="BodyTextfirstline">
    <w:name w:val="Body Text first line"/>
    <w:basedOn w:val="a1"/>
    <w:next w:val="afa"/>
    <w:rsid w:val="007A70BF"/>
    <w:pPr>
      <w:ind w:firstLine="0"/>
    </w:pPr>
    <w:rPr>
      <w:bCs/>
      <w:iCs/>
      <w:lang w:val="en-GB"/>
    </w:rPr>
  </w:style>
  <w:style w:type="paragraph" w:styleId="afb">
    <w:name w:val="List Paragraph"/>
    <w:basedOn w:val="a0"/>
    <w:uiPriority w:val="34"/>
    <w:qFormat/>
    <w:rsid w:val="00494917"/>
    <w:pPr>
      <w:widowControl w:val="0"/>
      <w:ind w:firstLineChars="200" w:firstLine="420"/>
      <w:jc w:val="both"/>
    </w:pPr>
    <w:rPr>
      <w:rFonts w:ascii="Calibri" w:hAnsi="Calibri"/>
      <w:kern w:val="2"/>
      <w:sz w:val="21"/>
      <w:szCs w:val="22"/>
      <w:lang w:val="en-US" w:eastAsia="zh-CN"/>
    </w:rPr>
  </w:style>
  <w:style w:type="paragraph" w:styleId="afa">
    <w:name w:val="Block Text"/>
    <w:basedOn w:val="a0"/>
    <w:rsid w:val="007A70BF"/>
    <w:pPr>
      <w:spacing w:after="120"/>
      <w:ind w:left="1440" w:right="1440"/>
    </w:pPr>
  </w:style>
  <w:style w:type="character" w:styleId="afc">
    <w:name w:val="Placeholder Text"/>
    <w:basedOn w:val="a2"/>
    <w:uiPriority w:val="99"/>
    <w:semiHidden/>
    <w:rsid w:val="00AF0AD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203194">
      <w:bodyDiv w:val="1"/>
      <w:marLeft w:val="0"/>
      <w:marRight w:val="0"/>
      <w:marTop w:val="0"/>
      <w:marBottom w:val="0"/>
      <w:divBdr>
        <w:top w:val="none" w:sz="0" w:space="0" w:color="auto"/>
        <w:left w:val="none" w:sz="0" w:space="0" w:color="auto"/>
        <w:bottom w:val="none" w:sz="0" w:space="0" w:color="auto"/>
        <w:right w:val="none" w:sz="0" w:space="0" w:color="auto"/>
      </w:divBdr>
    </w:div>
    <w:div w:id="201747669">
      <w:bodyDiv w:val="1"/>
      <w:marLeft w:val="0"/>
      <w:marRight w:val="0"/>
      <w:marTop w:val="0"/>
      <w:marBottom w:val="0"/>
      <w:divBdr>
        <w:top w:val="none" w:sz="0" w:space="0" w:color="auto"/>
        <w:left w:val="none" w:sz="0" w:space="0" w:color="auto"/>
        <w:bottom w:val="none" w:sz="0" w:space="0" w:color="auto"/>
        <w:right w:val="none" w:sz="0" w:space="0" w:color="auto"/>
      </w:divBdr>
    </w:div>
    <w:div w:id="463043115">
      <w:bodyDiv w:val="1"/>
      <w:marLeft w:val="0"/>
      <w:marRight w:val="0"/>
      <w:marTop w:val="0"/>
      <w:marBottom w:val="0"/>
      <w:divBdr>
        <w:top w:val="none" w:sz="0" w:space="0" w:color="auto"/>
        <w:left w:val="none" w:sz="0" w:space="0" w:color="auto"/>
        <w:bottom w:val="none" w:sz="0" w:space="0" w:color="auto"/>
        <w:right w:val="none" w:sz="0" w:space="0" w:color="auto"/>
      </w:divBdr>
    </w:div>
    <w:div w:id="521212343">
      <w:bodyDiv w:val="1"/>
      <w:marLeft w:val="0"/>
      <w:marRight w:val="0"/>
      <w:marTop w:val="0"/>
      <w:marBottom w:val="0"/>
      <w:divBdr>
        <w:top w:val="none" w:sz="0" w:space="0" w:color="auto"/>
        <w:left w:val="none" w:sz="0" w:space="0" w:color="auto"/>
        <w:bottom w:val="none" w:sz="0" w:space="0" w:color="auto"/>
        <w:right w:val="none" w:sz="0" w:space="0" w:color="auto"/>
      </w:divBdr>
    </w:div>
    <w:div w:id="545793911">
      <w:bodyDiv w:val="1"/>
      <w:marLeft w:val="0"/>
      <w:marRight w:val="0"/>
      <w:marTop w:val="0"/>
      <w:marBottom w:val="0"/>
      <w:divBdr>
        <w:top w:val="none" w:sz="0" w:space="0" w:color="auto"/>
        <w:left w:val="none" w:sz="0" w:space="0" w:color="auto"/>
        <w:bottom w:val="none" w:sz="0" w:space="0" w:color="auto"/>
        <w:right w:val="none" w:sz="0" w:space="0" w:color="auto"/>
      </w:divBdr>
    </w:div>
    <w:div w:id="610356028">
      <w:bodyDiv w:val="1"/>
      <w:marLeft w:val="0"/>
      <w:marRight w:val="0"/>
      <w:marTop w:val="0"/>
      <w:marBottom w:val="0"/>
      <w:divBdr>
        <w:top w:val="none" w:sz="0" w:space="0" w:color="auto"/>
        <w:left w:val="none" w:sz="0" w:space="0" w:color="auto"/>
        <w:bottom w:val="none" w:sz="0" w:space="0" w:color="auto"/>
        <w:right w:val="none" w:sz="0" w:space="0" w:color="auto"/>
      </w:divBdr>
    </w:div>
    <w:div w:id="1756047803">
      <w:bodyDiv w:val="1"/>
      <w:marLeft w:val="0"/>
      <w:marRight w:val="0"/>
      <w:marTop w:val="0"/>
      <w:marBottom w:val="0"/>
      <w:divBdr>
        <w:top w:val="none" w:sz="0" w:space="0" w:color="auto"/>
        <w:left w:val="none" w:sz="0" w:space="0" w:color="auto"/>
        <w:bottom w:val="none" w:sz="0" w:space="0" w:color="auto"/>
        <w:right w:val="none" w:sz="0" w:space="0" w:color="auto"/>
      </w:divBdr>
    </w:div>
    <w:div w:id="201904103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__2.vsdx"/><Relationship Id="rId18" Type="http://schemas.openxmlformats.org/officeDocument/2006/relationships/package" Target="embeddings/Microsoft_Visio___4.vsdx"/><Relationship Id="rId26" Type="http://schemas.openxmlformats.org/officeDocument/2006/relationships/package" Target="embeddings/Microsoft_Visio___8.vsdx"/><Relationship Id="rId39" Type="http://schemas.microsoft.com/office/2016/09/relationships/commentsIds" Target="commentsIds.xml"/><Relationship Id="rId21" Type="http://schemas.openxmlformats.org/officeDocument/2006/relationships/image" Target="media/image7.emf"/><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package" Target="embeddings/Microsoft_Visio___3.vsdx"/><Relationship Id="rId20" Type="http://schemas.openxmlformats.org/officeDocument/2006/relationships/package" Target="embeddings/Microsoft_Visio___5.vsdx"/><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__1.vsdx"/><Relationship Id="rId24" Type="http://schemas.openxmlformats.org/officeDocument/2006/relationships/package" Target="embeddings/Microsoft_Visio___7.vsdx"/><Relationship Id="rId32" Type="http://schemas.openxmlformats.org/officeDocument/2006/relationships/header" Target="header1.xm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1.emf"/><Relationship Id="rId36"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image" Target="media/image6.emf"/><Relationship Id="rId31" Type="http://schemas.openxmlformats.org/officeDocument/2006/relationships/hyperlink" Target="http://www.ti.com/lit/ds/symlink/tps7a47.pdf"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package" Target="embeddings/Microsoft_Visio___6.vsdx"/><Relationship Id="rId27" Type="http://schemas.openxmlformats.org/officeDocument/2006/relationships/image" Target="media/image10.jpeg"/><Relationship Id="rId30" Type="http://schemas.openxmlformats.org/officeDocument/2006/relationships/hyperlink" Target="http://www.hamamatsu.com/resources/pdf/ssd/si_pd_kspd0001e.pdf" TargetMode="External"/><Relationship Id="rId35" Type="http://schemas.openxmlformats.org/officeDocument/2006/relationships/footer" Target="footer2.xm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4F8922-DDF7-48B3-BA23-D76F28526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12</Pages>
  <Words>2983</Words>
  <Characters>17009</Characters>
  <Application>Microsoft Office Word</Application>
  <DocSecurity>0</DocSecurity>
  <Lines>141</Lines>
  <Paragraphs>39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Application of a new procedure for Design of 325 Mhz RFQ</vt:lpstr>
      <vt:lpstr>Application of a new procedure for Design of 325 Mhz RFQ</vt:lpstr>
    </vt:vector>
  </TitlesOfParts>
  <Company/>
  <LinksUpToDate>false</LinksUpToDate>
  <CharactersWithSpaces>19953</CharactersWithSpaces>
  <SharedDoc>false</SharedDoc>
  <HLinks>
    <vt:vector size="18" baseType="variant">
      <vt:variant>
        <vt:i4>6225929</vt:i4>
      </vt:variant>
      <vt:variant>
        <vt:i4>111</vt:i4>
      </vt:variant>
      <vt:variant>
        <vt:i4>0</vt:i4>
      </vt:variant>
      <vt:variant>
        <vt:i4>5</vt:i4>
      </vt:variant>
      <vt:variant>
        <vt:lpwstr>http://www.ti.com/lit/ds/symlink/tps7a47.pdf</vt:lpwstr>
      </vt:variant>
      <vt:variant>
        <vt:lpwstr/>
      </vt:variant>
      <vt:variant>
        <vt:i4>589843</vt:i4>
      </vt:variant>
      <vt:variant>
        <vt:i4>108</vt:i4>
      </vt:variant>
      <vt:variant>
        <vt:i4>0</vt:i4>
      </vt:variant>
      <vt:variant>
        <vt:i4>5</vt:i4>
      </vt:variant>
      <vt:variant>
        <vt:lpwstr>http://www.hamamatsu.com/resources/pdf/ssd/si_pd_kspd0001e.pdf</vt:lpwstr>
      </vt:variant>
      <vt:variant>
        <vt:lpwstr/>
      </vt:variant>
      <vt:variant>
        <vt:i4>7602193</vt:i4>
      </vt:variant>
      <vt:variant>
        <vt:i4>0</vt:i4>
      </vt:variant>
      <vt:variant>
        <vt:i4>0</vt:i4>
      </vt:variant>
      <vt:variant>
        <vt:i4>5</vt:i4>
      </vt:variant>
      <vt:variant>
        <vt:lpwstr>mailto:marek@ipj.gov.pl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JINST template</dc:title>
  <dc:subject/>
  <dc:creator>Sissa Medialab</dc:creator>
  <cp:keywords/>
  <cp:lastModifiedBy>Msy</cp:lastModifiedBy>
  <cp:revision>128</cp:revision>
  <cp:lastPrinted>2006-05-09T06:42:00Z</cp:lastPrinted>
  <dcterms:created xsi:type="dcterms:W3CDTF">2018-01-17T09:05:00Z</dcterms:created>
  <dcterms:modified xsi:type="dcterms:W3CDTF">2018-01-18T04:14:00Z</dcterms:modified>
  <cp:category/>
</cp:coreProperties>
</file>